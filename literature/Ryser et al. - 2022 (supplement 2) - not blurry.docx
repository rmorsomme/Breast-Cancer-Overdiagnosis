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62297" w14:textId="3054363F" w:rsidR="00FB275F" w:rsidRPr="000F3051" w:rsidRDefault="00FE12AA" w:rsidP="00FB275F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Supplement 2: </w:t>
      </w:r>
      <w:r w:rsidR="00FB275F" w:rsidRPr="000F3051">
        <w:rPr>
          <w:b/>
          <w:sz w:val="28"/>
          <w:szCs w:val="28"/>
        </w:rPr>
        <w:t>Supplementary Material*</w:t>
      </w:r>
    </w:p>
    <w:p w14:paraId="0439E7BB" w14:textId="77777777" w:rsidR="00FB275F" w:rsidRPr="000F3051" w:rsidRDefault="00FB275F" w:rsidP="00FB275F"/>
    <w:p w14:paraId="3C7BA190" w14:textId="16C55920" w:rsidR="00FB275F" w:rsidRPr="00FB275F" w:rsidRDefault="00FB275F" w:rsidP="00FB275F">
      <w:pPr>
        <w:rPr>
          <w:sz w:val="22"/>
          <w:szCs w:val="22"/>
        </w:rPr>
      </w:pPr>
      <w:r>
        <w:rPr>
          <w:sz w:val="22"/>
          <w:szCs w:val="22"/>
        </w:rPr>
        <w:t>Ryser MD, Lange J, Inoue L</w:t>
      </w:r>
      <w:r w:rsidRPr="00FB275F">
        <w:rPr>
          <w:sz w:val="22"/>
          <w:szCs w:val="22"/>
        </w:rPr>
        <w:t xml:space="preserve">, et al. Estimation of breast cancer overdiagnosis in a U.S. breast screening cohort. Ann Intern Med. 1 </w:t>
      </w:r>
      <w:r>
        <w:rPr>
          <w:sz w:val="22"/>
          <w:szCs w:val="22"/>
        </w:rPr>
        <w:t>March</w:t>
      </w:r>
      <w:r w:rsidRPr="00FB275F">
        <w:rPr>
          <w:sz w:val="22"/>
          <w:szCs w:val="22"/>
        </w:rPr>
        <w:t xml:space="preserve"> 202</w:t>
      </w:r>
      <w:r>
        <w:rPr>
          <w:sz w:val="22"/>
          <w:szCs w:val="22"/>
        </w:rPr>
        <w:t>2</w:t>
      </w:r>
      <w:r w:rsidRPr="00FB275F">
        <w:rPr>
          <w:sz w:val="22"/>
          <w:szCs w:val="22"/>
        </w:rPr>
        <w:t>. [</w:t>
      </w:r>
      <w:proofErr w:type="spellStart"/>
      <w:r w:rsidRPr="00FB275F">
        <w:rPr>
          <w:sz w:val="22"/>
          <w:szCs w:val="22"/>
        </w:rPr>
        <w:t>Epub</w:t>
      </w:r>
      <w:proofErr w:type="spellEnd"/>
      <w:r w:rsidRPr="00FB275F">
        <w:rPr>
          <w:sz w:val="22"/>
          <w:szCs w:val="22"/>
        </w:rPr>
        <w:t xml:space="preserve"> ahead of print]. doi:10.7326/M21-</w:t>
      </w:r>
      <w:r>
        <w:rPr>
          <w:sz w:val="22"/>
          <w:szCs w:val="22"/>
        </w:rPr>
        <w:t>3577</w:t>
      </w:r>
    </w:p>
    <w:p w14:paraId="12ABBA0E" w14:textId="6A7E89D6" w:rsidR="00A3162D" w:rsidRDefault="00A3162D" w:rsidP="008052BF">
      <w:pPr>
        <w:spacing w:line="360" w:lineRule="auto"/>
        <w:rPr>
          <w:rFonts w:ascii="Arimo" w:hAnsi="Arimo" w:cs="Arimo"/>
          <w:color w:val="000000"/>
          <w:sz w:val="22"/>
          <w:szCs w:val="22"/>
        </w:rPr>
      </w:pPr>
    </w:p>
    <w:p w14:paraId="137AD646" w14:textId="6A7AF4BF" w:rsidR="00670D21" w:rsidRDefault="00670D21" w:rsidP="008052BF">
      <w:pPr>
        <w:spacing w:line="360" w:lineRule="auto"/>
        <w:rPr>
          <w:rFonts w:ascii="Arimo" w:hAnsi="Arimo" w:cs="Arimo"/>
          <w:color w:val="000000"/>
          <w:sz w:val="22"/>
          <w:szCs w:val="22"/>
        </w:rPr>
      </w:pPr>
    </w:p>
    <w:p w14:paraId="0A0C41DF" w14:textId="5F860C50" w:rsidR="00670D21" w:rsidRPr="00FB275F" w:rsidRDefault="00670D21" w:rsidP="008052BF">
      <w:pPr>
        <w:spacing w:line="360" w:lineRule="auto"/>
        <w:rPr>
          <w:b/>
          <w:bCs/>
          <w:color w:val="000000"/>
          <w:sz w:val="22"/>
          <w:szCs w:val="22"/>
        </w:rPr>
      </w:pPr>
      <w:r w:rsidRPr="00FB275F">
        <w:rPr>
          <w:b/>
          <w:bCs/>
          <w:color w:val="000000"/>
          <w:sz w:val="22"/>
          <w:szCs w:val="22"/>
        </w:rPr>
        <w:t>Content</w:t>
      </w:r>
    </w:p>
    <w:p w14:paraId="3493451C" w14:textId="745120E5" w:rsidR="00670D21" w:rsidRPr="00FB275F" w:rsidRDefault="00670D21" w:rsidP="008052BF">
      <w:pPr>
        <w:spacing w:line="360" w:lineRule="auto"/>
        <w:rPr>
          <w:color w:val="000000"/>
          <w:sz w:val="22"/>
          <w:szCs w:val="22"/>
        </w:rPr>
      </w:pPr>
    </w:p>
    <w:p w14:paraId="3FDDAC97" w14:textId="1CD098D4" w:rsidR="00257453" w:rsidRPr="00FB275F" w:rsidRDefault="00530E09" w:rsidP="008052BF">
      <w:pPr>
        <w:spacing w:line="360" w:lineRule="auto"/>
        <w:rPr>
          <w:sz w:val="22"/>
          <w:szCs w:val="22"/>
        </w:rPr>
      </w:pPr>
      <w:r w:rsidRPr="00FB275F">
        <w:rPr>
          <w:b/>
          <w:bCs/>
          <w:sz w:val="22"/>
          <w:szCs w:val="22"/>
        </w:rPr>
        <w:t xml:space="preserve">Supplement Figure 1: </w:t>
      </w:r>
      <w:r w:rsidRPr="00FB275F">
        <w:rPr>
          <w:sz w:val="22"/>
          <w:szCs w:val="22"/>
        </w:rPr>
        <w:t>Sensitivity of parameter estimates to changepoints of onset rate</w:t>
      </w:r>
    </w:p>
    <w:p w14:paraId="6780D633" w14:textId="77777777" w:rsidR="00B44853" w:rsidRPr="00FB275F" w:rsidRDefault="00B44853" w:rsidP="008052BF">
      <w:pPr>
        <w:spacing w:line="360" w:lineRule="auto"/>
        <w:rPr>
          <w:color w:val="000000"/>
          <w:sz w:val="22"/>
          <w:szCs w:val="22"/>
        </w:rPr>
      </w:pPr>
    </w:p>
    <w:p w14:paraId="07049F36" w14:textId="2018D547" w:rsidR="00257453" w:rsidRPr="00FB275F" w:rsidRDefault="00C3230D" w:rsidP="008052BF">
      <w:pPr>
        <w:spacing w:line="360" w:lineRule="auto"/>
        <w:rPr>
          <w:b/>
          <w:bCs/>
          <w:sz w:val="22"/>
          <w:szCs w:val="22"/>
        </w:rPr>
      </w:pPr>
      <w:r w:rsidRPr="00FB275F">
        <w:rPr>
          <w:b/>
          <w:bCs/>
          <w:sz w:val="22"/>
          <w:szCs w:val="22"/>
        </w:rPr>
        <w:t xml:space="preserve">Supplement Figure 2: </w:t>
      </w:r>
      <w:r w:rsidRPr="00FB275F">
        <w:rPr>
          <w:sz w:val="22"/>
          <w:szCs w:val="22"/>
        </w:rPr>
        <w:t>Parameter identifiability and</w:t>
      </w:r>
      <w:r w:rsidR="007C042D" w:rsidRPr="00FB275F">
        <w:rPr>
          <w:sz w:val="22"/>
          <w:szCs w:val="22"/>
        </w:rPr>
        <w:t xml:space="preserve"> sampling performance</w:t>
      </w:r>
    </w:p>
    <w:p w14:paraId="6E70F6E1" w14:textId="77777777" w:rsidR="00C3230D" w:rsidRPr="00FB275F" w:rsidRDefault="00C3230D" w:rsidP="008052BF">
      <w:pPr>
        <w:spacing w:line="360" w:lineRule="auto"/>
        <w:rPr>
          <w:color w:val="000000"/>
          <w:sz w:val="22"/>
          <w:szCs w:val="22"/>
        </w:rPr>
      </w:pPr>
    </w:p>
    <w:p w14:paraId="5A31F2AC" w14:textId="60E7F672" w:rsidR="00257453" w:rsidRPr="00FB275F" w:rsidRDefault="00F73F64" w:rsidP="008052BF">
      <w:pPr>
        <w:spacing w:line="360" w:lineRule="auto"/>
        <w:rPr>
          <w:sz w:val="22"/>
          <w:szCs w:val="22"/>
        </w:rPr>
      </w:pPr>
      <w:r w:rsidRPr="00FB275F">
        <w:rPr>
          <w:b/>
          <w:bCs/>
          <w:sz w:val="22"/>
          <w:szCs w:val="22"/>
        </w:rPr>
        <w:t>Supplement Figure 3:</w:t>
      </w:r>
      <w:r w:rsidRPr="00FB275F">
        <w:rPr>
          <w:rFonts w:eastAsia="Arial"/>
          <w:b/>
          <w:bCs/>
          <w:color w:val="000000" w:themeColor="dark1"/>
          <w:sz w:val="22"/>
          <w:szCs w:val="22"/>
        </w:rPr>
        <w:t xml:space="preserve"> </w:t>
      </w:r>
      <w:r w:rsidRPr="00FB275F">
        <w:rPr>
          <w:sz w:val="22"/>
          <w:szCs w:val="22"/>
        </w:rPr>
        <w:t>Posterior predictive model checks</w:t>
      </w:r>
    </w:p>
    <w:p w14:paraId="27934F50" w14:textId="77777777" w:rsidR="00F73F64" w:rsidRPr="00FB275F" w:rsidRDefault="00F73F64" w:rsidP="008052BF">
      <w:pPr>
        <w:spacing w:line="360" w:lineRule="auto"/>
        <w:rPr>
          <w:color w:val="000000"/>
          <w:sz w:val="22"/>
          <w:szCs w:val="22"/>
        </w:rPr>
      </w:pPr>
    </w:p>
    <w:p w14:paraId="72D3A30C" w14:textId="4C250F1F" w:rsidR="00257453" w:rsidRPr="00FB275F" w:rsidRDefault="00257453" w:rsidP="008052BF">
      <w:pPr>
        <w:spacing w:line="360" w:lineRule="auto"/>
        <w:rPr>
          <w:sz w:val="22"/>
          <w:szCs w:val="22"/>
        </w:rPr>
      </w:pPr>
      <w:r w:rsidRPr="00FB275F">
        <w:rPr>
          <w:b/>
          <w:bCs/>
          <w:color w:val="000000"/>
          <w:sz w:val="22"/>
          <w:szCs w:val="22"/>
        </w:rPr>
        <w:t xml:space="preserve">Supplement Figure </w:t>
      </w:r>
      <w:r w:rsidR="00E518E3" w:rsidRPr="00FB275F">
        <w:rPr>
          <w:b/>
          <w:bCs/>
          <w:color w:val="000000"/>
          <w:sz w:val="22"/>
          <w:szCs w:val="22"/>
        </w:rPr>
        <w:t>4</w:t>
      </w:r>
      <w:r w:rsidR="00E518E3" w:rsidRPr="00FB275F">
        <w:rPr>
          <w:color w:val="000000"/>
          <w:sz w:val="22"/>
          <w:szCs w:val="22"/>
        </w:rPr>
        <w:t xml:space="preserve">: </w:t>
      </w:r>
      <w:r w:rsidR="00E518E3" w:rsidRPr="00FB275F">
        <w:rPr>
          <w:sz w:val="22"/>
          <w:szCs w:val="22"/>
        </w:rPr>
        <w:t>Overdiagnosis in women undergoing annual screening, ages 50 to 74 years</w:t>
      </w:r>
    </w:p>
    <w:p w14:paraId="620A81E7" w14:textId="48265774" w:rsidR="00C05035" w:rsidRPr="00FB275F" w:rsidRDefault="00C05035" w:rsidP="008052BF">
      <w:pPr>
        <w:spacing w:line="360" w:lineRule="auto"/>
        <w:rPr>
          <w:sz w:val="22"/>
          <w:szCs w:val="22"/>
        </w:rPr>
      </w:pPr>
    </w:p>
    <w:p w14:paraId="01F5E37F" w14:textId="625CFF7E" w:rsidR="00C05035" w:rsidRPr="00FB275F" w:rsidRDefault="00C05035" w:rsidP="008052BF">
      <w:pPr>
        <w:spacing w:line="360" w:lineRule="auto"/>
        <w:rPr>
          <w:color w:val="000000"/>
          <w:sz w:val="22"/>
          <w:szCs w:val="22"/>
        </w:rPr>
      </w:pPr>
      <w:r w:rsidRPr="00FB275F">
        <w:rPr>
          <w:b/>
          <w:bCs/>
          <w:color w:val="000000"/>
          <w:sz w:val="22"/>
          <w:szCs w:val="22"/>
        </w:rPr>
        <w:t xml:space="preserve">Supplement Figure 5: </w:t>
      </w:r>
      <w:r w:rsidRPr="00FB275F">
        <w:rPr>
          <w:color w:val="000000"/>
          <w:sz w:val="22"/>
          <w:szCs w:val="22"/>
        </w:rPr>
        <w:t>Sensitivity analysis for prior distribution of screening test sensitivity</w:t>
      </w:r>
    </w:p>
    <w:p w14:paraId="6F4F834B" w14:textId="77777777" w:rsidR="005B4A2D" w:rsidRPr="00FB275F" w:rsidRDefault="005B4A2D" w:rsidP="008052BF">
      <w:pPr>
        <w:spacing w:line="360" w:lineRule="auto"/>
        <w:rPr>
          <w:color w:val="000000"/>
          <w:sz w:val="22"/>
          <w:szCs w:val="22"/>
        </w:rPr>
      </w:pPr>
    </w:p>
    <w:p w14:paraId="45F202BE" w14:textId="500ABAD4" w:rsidR="00257453" w:rsidRPr="00FB275F" w:rsidRDefault="005B4A2D" w:rsidP="008052BF">
      <w:pPr>
        <w:spacing w:line="360" w:lineRule="auto"/>
        <w:rPr>
          <w:color w:val="000000"/>
          <w:sz w:val="22"/>
          <w:szCs w:val="22"/>
        </w:rPr>
      </w:pPr>
      <w:r w:rsidRPr="00FB275F">
        <w:rPr>
          <w:b/>
          <w:bCs/>
          <w:color w:val="000000"/>
          <w:sz w:val="22"/>
          <w:szCs w:val="22"/>
        </w:rPr>
        <w:t xml:space="preserve">Supplement Figure 6: </w:t>
      </w:r>
      <w:r w:rsidRPr="00FB275F">
        <w:rPr>
          <w:color w:val="000000"/>
          <w:sz w:val="22"/>
          <w:szCs w:val="22"/>
        </w:rPr>
        <w:t xml:space="preserve">Sensitivity analysis for prior distribution of </w:t>
      </w:r>
      <w:r w:rsidR="00050AA5" w:rsidRPr="00FB275F">
        <w:rPr>
          <w:color w:val="000000"/>
          <w:sz w:val="22"/>
          <w:szCs w:val="22"/>
        </w:rPr>
        <w:t>the mean sojourn time</w:t>
      </w:r>
    </w:p>
    <w:p w14:paraId="53EE3BCD" w14:textId="77777777" w:rsidR="005B4A2D" w:rsidRPr="00FB275F" w:rsidRDefault="005B4A2D" w:rsidP="008052BF">
      <w:pPr>
        <w:spacing w:line="360" w:lineRule="auto"/>
        <w:rPr>
          <w:color w:val="000000"/>
          <w:sz w:val="22"/>
          <w:szCs w:val="22"/>
        </w:rPr>
      </w:pPr>
    </w:p>
    <w:p w14:paraId="3FB195F3" w14:textId="223C22C0" w:rsidR="00670D21" w:rsidRPr="00FB275F" w:rsidRDefault="00B3771D" w:rsidP="008052BF">
      <w:pPr>
        <w:spacing w:line="360" w:lineRule="auto"/>
        <w:rPr>
          <w:sz w:val="22"/>
          <w:szCs w:val="22"/>
        </w:rPr>
      </w:pPr>
      <w:r w:rsidRPr="00FB275F">
        <w:rPr>
          <w:b/>
          <w:bCs/>
          <w:sz w:val="22"/>
          <w:szCs w:val="22"/>
        </w:rPr>
        <w:t>Supplement Table 1:</w:t>
      </w:r>
      <w:r w:rsidRPr="00FB275F">
        <w:rPr>
          <w:rFonts w:eastAsia="Arial"/>
          <w:b/>
          <w:bCs/>
          <w:color w:val="000000" w:themeColor="dark1"/>
          <w:sz w:val="26"/>
          <w:szCs w:val="26"/>
        </w:rPr>
        <w:t xml:space="preserve"> </w:t>
      </w:r>
      <w:r w:rsidRPr="00FB275F">
        <w:rPr>
          <w:sz w:val="22"/>
          <w:szCs w:val="22"/>
        </w:rPr>
        <w:t>Selection of changepoint combinations for the preclinical onset rate</w:t>
      </w:r>
    </w:p>
    <w:p w14:paraId="11D3643E" w14:textId="75B95D89" w:rsidR="00C05035" w:rsidRPr="00FB275F" w:rsidRDefault="00C05035" w:rsidP="008052BF">
      <w:pPr>
        <w:spacing w:line="360" w:lineRule="auto"/>
        <w:rPr>
          <w:sz w:val="22"/>
          <w:szCs w:val="22"/>
        </w:rPr>
      </w:pPr>
    </w:p>
    <w:p w14:paraId="634647C1" w14:textId="4A7AAF8C" w:rsidR="00C05035" w:rsidRPr="00FB275F" w:rsidRDefault="00C05035" w:rsidP="008052BF">
      <w:pPr>
        <w:spacing w:line="360" w:lineRule="auto"/>
        <w:rPr>
          <w:color w:val="000000"/>
          <w:sz w:val="22"/>
          <w:szCs w:val="22"/>
        </w:rPr>
      </w:pPr>
      <w:r w:rsidRPr="00FB275F">
        <w:rPr>
          <w:b/>
          <w:bCs/>
          <w:sz w:val="22"/>
          <w:szCs w:val="22"/>
        </w:rPr>
        <w:t xml:space="preserve">Supplement Table 2. </w:t>
      </w:r>
      <w:r w:rsidRPr="00FB275F">
        <w:rPr>
          <w:sz w:val="22"/>
          <w:szCs w:val="22"/>
        </w:rPr>
        <w:t>Non-progressive natural history model</w:t>
      </w:r>
    </w:p>
    <w:p w14:paraId="1175E47E" w14:textId="72CB68F2" w:rsidR="00670D21" w:rsidRDefault="00670D21" w:rsidP="008052BF">
      <w:pPr>
        <w:spacing w:line="360" w:lineRule="auto"/>
        <w:rPr>
          <w:rFonts w:ascii="Arimo" w:hAnsi="Arimo" w:cs="Arimo"/>
          <w:color w:val="000000"/>
          <w:sz w:val="22"/>
          <w:szCs w:val="22"/>
        </w:rPr>
      </w:pPr>
    </w:p>
    <w:p w14:paraId="00860E71" w14:textId="32301721" w:rsidR="00670D21" w:rsidRPr="00EC3D0E" w:rsidRDefault="00EC3D0E" w:rsidP="008052BF">
      <w:pPr>
        <w:spacing w:line="360" w:lineRule="auto"/>
        <w:rPr>
          <w:color w:val="000000"/>
          <w:sz w:val="22"/>
          <w:szCs w:val="22"/>
        </w:rPr>
      </w:pPr>
      <w:r w:rsidRPr="00EC3D0E">
        <w:rPr>
          <w:color w:val="000000"/>
          <w:sz w:val="22"/>
          <w:szCs w:val="22"/>
        </w:rPr>
        <w:t>* This supplementary material was provided by the authors to give readers further details on their article. The material was reviewed but not copyedited.</w:t>
      </w:r>
      <w:r w:rsidR="00670D21" w:rsidRPr="00EC3D0E">
        <w:rPr>
          <w:color w:val="000000"/>
          <w:sz w:val="22"/>
          <w:szCs w:val="22"/>
        </w:rPr>
        <w:br w:type="page"/>
      </w:r>
    </w:p>
    <w:p w14:paraId="18E24DEF" w14:textId="77777777" w:rsidR="007D640F" w:rsidRDefault="007D640F" w:rsidP="00B50A5A">
      <w:pPr>
        <w:spacing w:line="360" w:lineRule="auto"/>
        <w:jc w:val="both"/>
        <w:rPr>
          <w:rFonts w:ascii="Arimo" w:hAnsi="Arimo" w:cs="Arimo"/>
          <w:b/>
          <w:bCs/>
          <w:sz w:val="22"/>
          <w:szCs w:val="22"/>
        </w:rPr>
      </w:pPr>
    </w:p>
    <w:p w14:paraId="41D18260" w14:textId="27D7595B" w:rsidR="007D640F" w:rsidRDefault="00E425A9" w:rsidP="00B50A5A">
      <w:pPr>
        <w:spacing w:line="360" w:lineRule="auto"/>
        <w:jc w:val="both"/>
        <w:rPr>
          <w:rFonts w:ascii="Arimo" w:hAnsi="Arimo" w:cs="Arimo"/>
          <w:b/>
          <w:bCs/>
          <w:sz w:val="22"/>
          <w:szCs w:val="22"/>
        </w:rPr>
      </w:pPr>
      <w:r w:rsidRPr="00E425A9">
        <w:rPr>
          <w:rFonts w:ascii="Arimo" w:hAnsi="Arimo" w:cs="Arimo"/>
          <w:b/>
          <w:bCs/>
          <w:noProof/>
          <w:sz w:val="22"/>
          <w:szCs w:val="22"/>
        </w:rPr>
        <w:drawing>
          <wp:inline distT="0" distB="0" distL="0" distR="0" wp14:anchorId="0B8BB56E" wp14:editId="09BBE760">
            <wp:extent cx="5604787" cy="3773927"/>
            <wp:effectExtent l="0" t="0" r="0" b="0"/>
            <wp:docPr id="109" name="Google Shape;109;p21" descr="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Google Shape;109;p21" descr="Chart&#10;&#10;Description automatically generated"/>
                    <pic:cNvPicPr preferRelativeResize="0"/>
                  </pic:nvPicPr>
                  <pic:blipFill>
                    <a:blip r:embed="rId1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787" cy="377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9C37F" w14:textId="77777777" w:rsidR="007D640F" w:rsidRDefault="007D640F" w:rsidP="00B50A5A">
      <w:pPr>
        <w:spacing w:line="360" w:lineRule="auto"/>
        <w:jc w:val="both"/>
        <w:rPr>
          <w:rFonts w:ascii="Arimo" w:hAnsi="Arimo" w:cs="Arimo"/>
          <w:b/>
          <w:bCs/>
          <w:sz w:val="22"/>
          <w:szCs w:val="22"/>
        </w:rPr>
      </w:pPr>
    </w:p>
    <w:p w14:paraId="46EA5D43" w14:textId="186AA6FB" w:rsidR="00707E86" w:rsidRDefault="007D640F" w:rsidP="00B50A5A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b/>
          <w:bCs/>
          <w:sz w:val="22"/>
          <w:szCs w:val="22"/>
        </w:rPr>
        <w:t xml:space="preserve">Supplement Figure </w:t>
      </w:r>
      <w:r w:rsidR="00F345BF" w:rsidRPr="00F345BF">
        <w:rPr>
          <w:rFonts w:ascii="Arimo" w:hAnsi="Arimo" w:cs="Arimo"/>
          <w:b/>
          <w:bCs/>
          <w:sz w:val="22"/>
          <w:szCs w:val="22"/>
        </w:rPr>
        <w:t xml:space="preserve">1: </w:t>
      </w:r>
      <w:r w:rsidR="00F30C2F">
        <w:rPr>
          <w:rFonts w:ascii="Arimo" w:hAnsi="Arimo" w:cs="Arimo"/>
          <w:b/>
          <w:bCs/>
          <w:sz w:val="22"/>
          <w:szCs w:val="22"/>
        </w:rPr>
        <w:t xml:space="preserve">Sensitivity of parameter estimates to </w:t>
      </w:r>
      <w:r w:rsidR="00641B4B" w:rsidRPr="00641B4B">
        <w:rPr>
          <w:rFonts w:ascii="Arimo" w:hAnsi="Arimo" w:cs="Arimo"/>
          <w:b/>
          <w:bCs/>
          <w:sz w:val="22"/>
          <w:szCs w:val="22"/>
        </w:rPr>
        <w:t>changepoint</w:t>
      </w:r>
      <w:r w:rsidR="00F30C2F">
        <w:rPr>
          <w:rFonts w:ascii="Arimo" w:hAnsi="Arimo" w:cs="Arimo"/>
          <w:b/>
          <w:bCs/>
          <w:sz w:val="22"/>
          <w:szCs w:val="22"/>
        </w:rPr>
        <w:t>s</w:t>
      </w:r>
      <w:r w:rsidR="00641B4B" w:rsidRPr="00641B4B">
        <w:rPr>
          <w:rFonts w:ascii="Arimo" w:hAnsi="Arimo" w:cs="Arimo"/>
          <w:b/>
          <w:bCs/>
          <w:sz w:val="22"/>
          <w:szCs w:val="22"/>
        </w:rPr>
        <w:t xml:space="preserve"> </w:t>
      </w:r>
      <w:r w:rsidR="00F30C2F">
        <w:rPr>
          <w:rFonts w:ascii="Arimo" w:hAnsi="Arimo" w:cs="Arimo"/>
          <w:b/>
          <w:bCs/>
          <w:sz w:val="22"/>
          <w:szCs w:val="22"/>
        </w:rPr>
        <w:t xml:space="preserve">of onset rate. </w:t>
      </w:r>
      <w:r w:rsidR="000A3C24">
        <w:rPr>
          <w:rFonts w:ascii="Arimo" w:hAnsi="Arimo" w:cs="Arimo"/>
          <w:sz w:val="22"/>
          <w:szCs w:val="22"/>
        </w:rPr>
        <w:t xml:space="preserve">The impact of different changepoint combinations </w:t>
      </w:r>
      <w:r w:rsidR="00720725" w:rsidRPr="00B5168D">
        <w:rPr>
          <w:rFonts w:ascii="Arimo" w:hAnsi="Arimo" w:cs="Arimo"/>
          <w:sz w:val="22"/>
          <w:szCs w:val="22"/>
        </w:rPr>
        <w:t>for</w:t>
      </w:r>
      <w:r w:rsidR="00720725">
        <w:rPr>
          <w:rFonts w:ascii="Arimo" w:hAnsi="Arimo" w:cs="Arimo"/>
          <w:sz w:val="22"/>
          <w:szCs w:val="22"/>
        </w:rPr>
        <w:t xml:space="preserve"> the piecewise constant rate of preclinical onset</w:t>
      </w:r>
      <w:r w:rsidR="00E425A9" w:rsidRPr="00E425A9">
        <w:rPr>
          <w:rFonts w:ascii="Arimo" w:hAnsi="Arimo" w:cs="Arimo"/>
          <w:sz w:val="22"/>
          <w:szCs w:val="22"/>
        </w:rPr>
        <w:t xml:space="preserve"> </w:t>
      </w:r>
      <w:r w:rsidR="000A3C24">
        <w:rPr>
          <w:rFonts w:ascii="Arimo" w:hAnsi="Arimo" w:cs="Arimo"/>
          <w:sz w:val="22"/>
          <w:szCs w:val="22"/>
        </w:rPr>
        <w:t xml:space="preserve">on the </w:t>
      </w:r>
      <w:r w:rsidR="00B935F5">
        <w:rPr>
          <w:rFonts w:ascii="Arimo" w:hAnsi="Arimo" w:cs="Arimo"/>
          <w:sz w:val="22"/>
          <w:szCs w:val="22"/>
        </w:rPr>
        <w:t xml:space="preserve">posterior </w:t>
      </w:r>
      <w:r w:rsidR="00720725">
        <w:rPr>
          <w:rFonts w:ascii="Arimo" w:hAnsi="Arimo" w:cs="Arimo"/>
          <w:sz w:val="22"/>
          <w:szCs w:val="22"/>
        </w:rPr>
        <w:t>parameter</w:t>
      </w:r>
      <w:r w:rsidR="00BD06E7">
        <w:rPr>
          <w:rFonts w:ascii="Arimo" w:hAnsi="Arimo" w:cs="Arimo"/>
          <w:sz w:val="22"/>
          <w:szCs w:val="22"/>
        </w:rPr>
        <w:t xml:space="preserve"> </w:t>
      </w:r>
      <w:r w:rsidR="00B935F5">
        <w:rPr>
          <w:rFonts w:ascii="Arimo" w:hAnsi="Arimo" w:cs="Arimo"/>
          <w:sz w:val="22"/>
          <w:szCs w:val="22"/>
        </w:rPr>
        <w:t>distributions</w:t>
      </w:r>
      <w:r w:rsidR="00720725">
        <w:rPr>
          <w:rFonts w:ascii="Arimo" w:hAnsi="Arimo" w:cs="Arimo"/>
          <w:sz w:val="22"/>
          <w:szCs w:val="22"/>
        </w:rPr>
        <w:t xml:space="preserve">. </w:t>
      </w:r>
      <w:r w:rsidR="009A5719">
        <w:rPr>
          <w:rFonts w:ascii="Arimo" w:hAnsi="Arimo" w:cs="Arimo"/>
          <w:sz w:val="22"/>
          <w:szCs w:val="22"/>
        </w:rPr>
        <w:t>The following</w:t>
      </w:r>
      <w:r w:rsidR="009A5719" w:rsidRPr="00E425A9">
        <w:rPr>
          <w:rFonts w:ascii="Arimo" w:hAnsi="Arimo" w:cs="Arimo"/>
          <w:sz w:val="22"/>
          <w:szCs w:val="22"/>
        </w:rPr>
        <w:t xml:space="preserve"> changepoint combinations </w:t>
      </w:r>
      <w:r w:rsidR="009A5719">
        <w:rPr>
          <w:rFonts w:ascii="Arimo" w:hAnsi="Arimo" w:cs="Arimo"/>
          <w:sz w:val="22"/>
          <w:szCs w:val="22"/>
        </w:rPr>
        <w:t>(</w:t>
      </w:r>
      <w:r w:rsidR="009A5719" w:rsidRPr="00B5168D">
        <w:rPr>
          <w:rFonts w:ascii="Arimo" w:hAnsi="Arimo" w:cs="Arimo"/>
          <w:sz w:val="22"/>
          <w:szCs w:val="22"/>
        </w:rPr>
        <w:t>s</w:t>
      </w:r>
      <w:r w:rsidR="009A5719">
        <w:rPr>
          <w:rFonts w:ascii="Arimo" w:hAnsi="Arimo" w:cs="Arimo"/>
          <w:sz w:val="22"/>
          <w:szCs w:val="22"/>
          <w:vertAlign w:val="subscript"/>
        </w:rPr>
        <w:t>0</w:t>
      </w:r>
      <w:r w:rsidR="009A5719">
        <w:rPr>
          <w:rFonts w:ascii="Arimo" w:hAnsi="Arimo" w:cs="Arimo"/>
          <w:sz w:val="22"/>
          <w:szCs w:val="22"/>
        </w:rPr>
        <w:t>, s</w:t>
      </w:r>
      <w:r w:rsidR="009A5719">
        <w:rPr>
          <w:rFonts w:ascii="Arimo" w:hAnsi="Arimo" w:cs="Arimo"/>
          <w:sz w:val="22"/>
          <w:szCs w:val="22"/>
          <w:vertAlign w:val="subscript"/>
        </w:rPr>
        <w:t xml:space="preserve">1, </w:t>
      </w:r>
      <w:r w:rsidR="009A5719">
        <w:rPr>
          <w:rFonts w:ascii="Arimo" w:hAnsi="Arimo" w:cs="Arimo"/>
          <w:sz w:val="22"/>
          <w:szCs w:val="22"/>
        </w:rPr>
        <w:t>s</w:t>
      </w:r>
      <w:r w:rsidR="009A5719">
        <w:rPr>
          <w:rFonts w:ascii="Arimo" w:hAnsi="Arimo" w:cs="Arimo"/>
          <w:sz w:val="22"/>
          <w:szCs w:val="22"/>
          <w:vertAlign w:val="subscript"/>
        </w:rPr>
        <w:t>2</w:t>
      </w:r>
      <w:r w:rsidR="009A5719">
        <w:rPr>
          <w:rFonts w:ascii="Arimo" w:hAnsi="Arimo" w:cs="Arimo"/>
          <w:sz w:val="22"/>
          <w:szCs w:val="22"/>
        </w:rPr>
        <w:t>) were compared</w:t>
      </w:r>
      <w:r w:rsidR="005942B7">
        <w:rPr>
          <w:rFonts w:ascii="Arimo" w:hAnsi="Arimo" w:cs="Arimo"/>
          <w:sz w:val="22"/>
          <w:szCs w:val="22"/>
        </w:rPr>
        <w:t>:</w:t>
      </w:r>
      <w:r w:rsidR="009A5719" w:rsidRPr="00E425A9">
        <w:rPr>
          <w:rFonts w:ascii="Arimo" w:hAnsi="Arimo" w:cs="Arimo"/>
          <w:sz w:val="22"/>
          <w:szCs w:val="22"/>
        </w:rPr>
        <w:t xml:space="preserve"> G1</w:t>
      </w:r>
      <w:r w:rsidR="00FE4707">
        <w:rPr>
          <w:rFonts w:ascii="Arimo" w:hAnsi="Arimo" w:cs="Arimo"/>
          <w:sz w:val="22"/>
          <w:szCs w:val="22"/>
        </w:rPr>
        <w:t>:</w:t>
      </w:r>
      <w:r w:rsidR="009A5719">
        <w:rPr>
          <w:rFonts w:ascii="Arimo" w:hAnsi="Arimo" w:cs="Arimo"/>
          <w:sz w:val="22"/>
          <w:szCs w:val="22"/>
        </w:rPr>
        <w:t xml:space="preserve"> </w:t>
      </w:r>
      <w:r w:rsidR="009A5719" w:rsidRPr="00E425A9">
        <w:rPr>
          <w:rFonts w:ascii="Arimo" w:hAnsi="Arimo" w:cs="Arimo"/>
          <w:sz w:val="22"/>
          <w:szCs w:val="22"/>
        </w:rPr>
        <w:t>(35, 50, 65), G2</w:t>
      </w:r>
      <w:r w:rsidR="009A5719">
        <w:rPr>
          <w:rFonts w:ascii="Arimo" w:hAnsi="Arimo" w:cs="Arimo"/>
          <w:sz w:val="22"/>
          <w:szCs w:val="22"/>
        </w:rPr>
        <w:t xml:space="preserve">: </w:t>
      </w:r>
      <w:r w:rsidR="009A5719" w:rsidRPr="00E425A9">
        <w:rPr>
          <w:rFonts w:ascii="Arimo" w:hAnsi="Arimo" w:cs="Arimo"/>
          <w:sz w:val="22"/>
          <w:szCs w:val="22"/>
        </w:rPr>
        <w:t>(40, 50, 65), G3</w:t>
      </w:r>
      <w:r w:rsidR="009A5719">
        <w:rPr>
          <w:rFonts w:ascii="Arimo" w:hAnsi="Arimo" w:cs="Arimo"/>
          <w:sz w:val="22"/>
          <w:szCs w:val="22"/>
        </w:rPr>
        <w:t xml:space="preserve">: </w:t>
      </w:r>
      <w:r w:rsidR="009A5719" w:rsidRPr="00E425A9">
        <w:rPr>
          <w:rFonts w:ascii="Arimo" w:hAnsi="Arimo" w:cs="Arimo"/>
          <w:sz w:val="22"/>
          <w:szCs w:val="22"/>
        </w:rPr>
        <w:t>(35, 50, 60), G4</w:t>
      </w:r>
      <w:r w:rsidR="009A5719">
        <w:rPr>
          <w:rFonts w:ascii="Arimo" w:hAnsi="Arimo" w:cs="Arimo"/>
          <w:sz w:val="22"/>
          <w:szCs w:val="22"/>
        </w:rPr>
        <w:t xml:space="preserve">: </w:t>
      </w:r>
      <w:r w:rsidR="009A5719" w:rsidRPr="00E425A9">
        <w:rPr>
          <w:rFonts w:ascii="Arimo" w:hAnsi="Arimo" w:cs="Arimo"/>
          <w:sz w:val="22"/>
          <w:szCs w:val="22"/>
        </w:rPr>
        <w:t>(40, 50, 60), G5</w:t>
      </w:r>
      <w:r w:rsidR="009A5719">
        <w:rPr>
          <w:rFonts w:ascii="Arimo" w:hAnsi="Arimo" w:cs="Arimo"/>
          <w:sz w:val="22"/>
          <w:szCs w:val="22"/>
        </w:rPr>
        <w:t xml:space="preserve">: </w:t>
      </w:r>
      <w:r w:rsidR="009A5719" w:rsidRPr="00E425A9">
        <w:rPr>
          <w:rFonts w:ascii="Arimo" w:hAnsi="Arimo" w:cs="Arimo"/>
          <w:sz w:val="22"/>
          <w:szCs w:val="22"/>
        </w:rPr>
        <w:t>(45, 55, 65), G6</w:t>
      </w:r>
      <w:r w:rsidR="009A5719">
        <w:rPr>
          <w:rFonts w:ascii="Arimo" w:hAnsi="Arimo" w:cs="Arimo"/>
          <w:sz w:val="22"/>
          <w:szCs w:val="22"/>
        </w:rPr>
        <w:t>:</w:t>
      </w:r>
      <w:r w:rsidR="009A5719" w:rsidRPr="00E425A9">
        <w:rPr>
          <w:rFonts w:ascii="Arimo" w:hAnsi="Arimo" w:cs="Arimo"/>
          <w:sz w:val="22"/>
          <w:szCs w:val="22"/>
        </w:rPr>
        <w:t xml:space="preserve"> (40, 55, 65).</w:t>
      </w:r>
      <w:r w:rsidR="009A5719">
        <w:rPr>
          <w:rFonts w:ascii="Arimo" w:hAnsi="Arimo" w:cs="Arimo"/>
          <w:sz w:val="22"/>
          <w:szCs w:val="22"/>
        </w:rPr>
        <w:t xml:space="preserve"> </w:t>
      </w:r>
      <w:r w:rsidR="000852D9">
        <w:rPr>
          <w:rFonts w:ascii="Arimo" w:hAnsi="Arimo" w:cs="Arimo"/>
          <w:sz w:val="22"/>
          <w:szCs w:val="22"/>
        </w:rPr>
        <w:t xml:space="preserve">Top row: </w:t>
      </w:r>
      <w:r w:rsidR="00F20B8D">
        <w:rPr>
          <w:rFonts w:ascii="Arimo" w:hAnsi="Arimo" w:cs="Arimo"/>
          <w:sz w:val="22"/>
          <w:szCs w:val="22"/>
        </w:rPr>
        <w:t>preclinical</w:t>
      </w:r>
      <w:r w:rsidR="000852D9">
        <w:rPr>
          <w:rFonts w:ascii="Arimo" w:hAnsi="Arimo" w:cs="Arimo"/>
          <w:sz w:val="22"/>
          <w:szCs w:val="22"/>
        </w:rPr>
        <w:t xml:space="preserve"> onset rates h</w:t>
      </w:r>
      <w:r w:rsidR="00E25F5D">
        <w:rPr>
          <w:rFonts w:ascii="Arimo" w:hAnsi="Arimo" w:cs="Arimo"/>
          <w:sz w:val="22"/>
          <w:szCs w:val="22"/>
        </w:rPr>
        <w:t>0</w:t>
      </w:r>
      <w:r w:rsidR="005A1CC1">
        <w:rPr>
          <w:rFonts w:ascii="Arimo" w:hAnsi="Arimo" w:cs="Arimo"/>
          <w:sz w:val="22"/>
          <w:szCs w:val="22"/>
        </w:rPr>
        <w:t xml:space="preserve"> </w:t>
      </w:r>
      <w:r w:rsidR="00A175E6">
        <w:rPr>
          <w:rFonts w:ascii="Arimo" w:hAnsi="Arimo" w:cs="Arimo"/>
          <w:sz w:val="22"/>
          <w:szCs w:val="22"/>
        </w:rPr>
        <w:t>on [s</w:t>
      </w:r>
      <w:r w:rsidR="00A175E6">
        <w:rPr>
          <w:rFonts w:ascii="Arimo" w:hAnsi="Arimo" w:cs="Arimo"/>
          <w:sz w:val="22"/>
          <w:szCs w:val="22"/>
          <w:vertAlign w:val="subscript"/>
        </w:rPr>
        <w:t>0</w:t>
      </w:r>
      <w:r w:rsidR="00A175E6">
        <w:rPr>
          <w:rFonts w:ascii="Arimo" w:hAnsi="Arimo" w:cs="Arimo"/>
          <w:sz w:val="22"/>
          <w:szCs w:val="22"/>
        </w:rPr>
        <w:t>, s</w:t>
      </w:r>
      <w:r w:rsidR="00A175E6">
        <w:rPr>
          <w:rFonts w:ascii="Arimo" w:hAnsi="Arimo" w:cs="Arimo"/>
          <w:sz w:val="22"/>
          <w:szCs w:val="22"/>
          <w:vertAlign w:val="subscript"/>
        </w:rPr>
        <w:t>1</w:t>
      </w:r>
      <w:r w:rsidR="00A175E6">
        <w:rPr>
          <w:rFonts w:ascii="Arimo" w:hAnsi="Arimo" w:cs="Arimo"/>
          <w:sz w:val="22"/>
          <w:szCs w:val="22"/>
        </w:rPr>
        <w:t>)</w:t>
      </w:r>
      <w:r w:rsidR="000852D9">
        <w:rPr>
          <w:rFonts w:ascii="Arimo" w:hAnsi="Arimo" w:cs="Arimo"/>
          <w:sz w:val="22"/>
          <w:szCs w:val="22"/>
        </w:rPr>
        <w:t>,</w:t>
      </w:r>
      <w:r w:rsidR="00A175E6">
        <w:rPr>
          <w:rFonts w:ascii="Arimo" w:hAnsi="Arimo" w:cs="Arimo"/>
          <w:sz w:val="22"/>
          <w:szCs w:val="22"/>
        </w:rPr>
        <w:t xml:space="preserve"> </w:t>
      </w:r>
      <w:r w:rsidR="000852D9">
        <w:rPr>
          <w:rFonts w:ascii="Arimo" w:hAnsi="Arimo" w:cs="Arimo"/>
          <w:sz w:val="22"/>
          <w:szCs w:val="22"/>
        </w:rPr>
        <w:t>h</w:t>
      </w:r>
      <w:r w:rsidR="00A175E6">
        <w:rPr>
          <w:rFonts w:ascii="Arimo" w:hAnsi="Arimo" w:cs="Arimo"/>
          <w:sz w:val="22"/>
          <w:szCs w:val="22"/>
        </w:rPr>
        <w:t>1 on [s</w:t>
      </w:r>
      <w:r w:rsidR="00A175E6">
        <w:rPr>
          <w:rFonts w:ascii="Arimo" w:hAnsi="Arimo" w:cs="Arimo"/>
          <w:sz w:val="22"/>
          <w:szCs w:val="22"/>
          <w:vertAlign w:val="subscript"/>
        </w:rPr>
        <w:t>1</w:t>
      </w:r>
      <w:r w:rsidR="00A175E6">
        <w:rPr>
          <w:rFonts w:ascii="Arimo" w:hAnsi="Arimo" w:cs="Arimo"/>
          <w:sz w:val="22"/>
          <w:szCs w:val="22"/>
        </w:rPr>
        <w:t>,s</w:t>
      </w:r>
      <w:r w:rsidR="00A175E6">
        <w:rPr>
          <w:rFonts w:ascii="Arimo" w:hAnsi="Arimo" w:cs="Arimo"/>
          <w:sz w:val="22"/>
          <w:szCs w:val="22"/>
          <w:vertAlign w:val="subscript"/>
        </w:rPr>
        <w:t>2</w:t>
      </w:r>
      <w:r w:rsidR="00A175E6">
        <w:rPr>
          <w:rFonts w:ascii="Arimo" w:hAnsi="Arimo" w:cs="Arimo"/>
          <w:sz w:val="22"/>
          <w:szCs w:val="22"/>
        </w:rPr>
        <w:t>) and h2 on [s</w:t>
      </w:r>
      <w:r w:rsidR="00A175E6">
        <w:rPr>
          <w:rFonts w:ascii="Arimo" w:hAnsi="Arimo" w:cs="Arimo"/>
          <w:sz w:val="22"/>
          <w:szCs w:val="22"/>
          <w:vertAlign w:val="subscript"/>
        </w:rPr>
        <w:t>0</w:t>
      </w:r>
      <w:r w:rsidR="00A175E6">
        <w:rPr>
          <w:rFonts w:ascii="Arimo" w:hAnsi="Arimo" w:cs="Arimo"/>
          <w:sz w:val="22"/>
          <w:szCs w:val="22"/>
        </w:rPr>
        <w:t>,</w:t>
      </w:r>
      <w:r w:rsidR="009977AD">
        <w:rPr>
          <w:rFonts w:ascii="Arimo" w:hAnsi="Arimo" w:cs="Arimo"/>
          <w:sz w:val="22"/>
          <w:szCs w:val="22"/>
        </w:rPr>
        <w:t xml:space="preserve">∞). </w:t>
      </w:r>
      <w:r w:rsidR="00A335B5">
        <w:rPr>
          <w:rFonts w:ascii="Arimo" w:hAnsi="Arimo" w:cs="Arimo"/>
          <w:sz w:val="22"/>
          <w:szCs w:val="22"/>
        </w:rPr>
        <w:t xml:space="preserve">Bottom row: </w:t>
      </w:r>
      <w:r w:rsidR="00E425A9" w:rsidRPr="00E425A9">
        <w:rPr>
          <w:rFonts w:ascii="Arimo" w:hAnsi="Arimo" w:cs="Arimo"/>
          <w:sz w:val="22"/>
          <w:szCs w:val="22"/>
        </w:rPr>
        <w:t>fraction of indolent cancers</w:t>
      </w:r>
      <w:r w:rsidR="007B56D9">
        <w:rPr>
          <w:rFonts w:ascii="Arimo" w:hAnsi="Arimo" w:cs="Arimo"/>
          <w:sz w:val="22"/>
          <w:szCs w:val="22"/>
        </w:rPr>
        <w:t xml:space="preserve"> f</w:t>
      </w:r>
      <w:r w:rsidR="006F4B34">
        <w:rPr>
          <w:rFonts w:ascii="Arimo" w:hAnsi="Arimo" w:cs="Arimo"/>
          <w:sz w:val="22"/>
          <w:szCs w:val="22"/>
          <w:vertAlign w:val="subscript"/>
        </w:rPr>
        <w:t>i</w:t>
      </w:r>
      <w:r w:rsidR="00E425A9" w:rsidRPr="00E425A9">
        <w:rPr>
          <w:rFonts w:ascii="Arimo" w:hAnsi="Arimo" w:cs="Arimo"/>
          <w:sz w:val="22"/>
          <w:szCs w:val="22"/>
        </w:rPr>
        <w:t xml:space="preserve">, </w:t>
      </w:r>
      <w:r w:rsidR="00AF6D3A">
        <w:rPr>
          <w:rFonts w:ascii="Arimo" w:hAnsi="Arimo" w:cs="Arimo"/>
          <w:sz w:val="22"/>
          <w:szCs w:val="22"/>
        </w:rPr>
        <w:t xml:space="preserve">screening episode sensitivity, and </w:t>
      </w:r>
      <w:r w:rsidR="00E425A9" w:rsidRPr="00E425A9">
        <w:rPr>
          <w:rFonts w:ascii="Arimo" w:hAnsi="Arimo" w:cs="Arimo"/>
          <w:sz w:val="22"/>
          <w:szCs w:val="22"/>
        </w:rPr>
        <w:t xml:space="preserve">the </w:t>
      </w:r>
      <w:r w:rsidR="004B5FA6">
        <w:rPr>
          <w:rFonts w:ascii="Arimo" w:hAnsi="Arimo" w:cs="Arimo"/>
          <w:sz w:val="22"/>
          <w:szCs w:val="22"/>
        </w:rPr>
        <w:t xml:space="preserve">rate of </w:t>
      </w:r>
      <w:r w:rsidR="002C20D3">
        <w:rPr>
          <w:rFonts w:ascii="Arimo" w:hAnsi="Arimo" w:cs="Arimo"/>
          <w:sz w:val="22"/>
          <w:szCs w:val="22"/>
        </w:rPr>
        <w:t>clinical</w:t>
      </w:r>
      <w:r w:rsidR="004B5FA6">
        <w:rPr>
          <w:rFonts w:ascii="Arimo" w:hAnsi="Arimo" w:cs="Arimo"/>
          <w:sz w:val="22"/>
          <w:szCs w:val="22"/>
        </w:rPr>
        <w:t xml:space="preserve"> progression </w:t>
      </w:r>
      <w:r w:rsidR="00C94DC1">
        <w:rPr>
          <w:rFonts w:ascii="Arimo" w:hAnsi="Arimo" w:cs="Arimo"/>
          <w:sz w:val="22"/>
          <w:szCs w:val="22"/>
        </w:rPr>
        <w:t>among</w:t>
      </w:r>
      <w:r w:rsidR="00AF6D3A">
        <w:rPr>
          <w:rFonts w:ascii="Arimo" w:hAnsi="Arimo" w:cs="Arimo"/>
          <w:sz w:val="22"/>
          <w:szCs w:val="22"/>
        </w:rPr>
        <w:t xml:space="preserve"> </w:t>
      </w:r>
      <w:r w:rsidR="004B5FA6">
        <w:rPr>
          <w:rFonts w:ascii="Arimo" w:hAnsi="Arimo" w:cs="Arimo"/>
          <w:sz w:val="22"/>
          <w:szCs w:val="22"/>
        </w:rPr>
        <w:t>progressive preclinical cancers</w:t>
      </w:r>
      <w:r w:rsidR="000D77F8">
        <w:rPr>
          <w:rFonts w:ascii="Arimo" w:hAnsi="Arimo" w:cs="Arimo"/>
          <w:sz w:val="22"/>
          <w:szCs w:val="22"/>
        </w:rPr>
        <w:t>;</w:t>
      </w:r>
      <w:r w:rsidR="00413611">
        <w:rPr>
          <w:rFonts w:ascii="Arimo" w:hAnsi="Arimo" w:cs="Arimo"/>
          <w:sz w:val="22"/>
          <w:szCs w:val="22"/>
        </w:rPr>
        <w:t xml:space="preserve"> these parameters </w:t>
      </w:r>
      <w:r w:rsidR="00621C85">
        <w:rPr>
          <w:rFonts w:ascii="Arimo" w:hAnsi="Arimo" w:cs="Arimo"/>
          <w:sz w:val="22"/>
          <w:szCs w:val="22"/>
        </w:rPr>
        <w:t>were</w:t>
      </w:r>
      <w:r w:rsidR="00413611">
        <w:rPr>
          <w:rFonts w:ascii="Arimo" w:hAnsi="Arimo" w:cs="Arimo"/>
          <w:sz w:val="22"/>
          <w:szCs w:val="22"/>
        </w:rPr>
        <w:t xml:space="preserve"> insensitive to the choice of changepoints.</w:t>
      </w:r>
    </w:p>
    <w:p w14:paraId="732E963D" w14:textId="77777777" w:rsidR="0098581B" w:rsidRDefault="00853B6B" w:rsidP="0098581B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sz w:val="22"/>
          <w:szCs w:val="22"/>
        </w:rPr>
        <w:br w:type="page"/>
      </w:r>
    </w:p>
    <w:p w14:paraId="7899297F" w14:textId="0B85B156" w:rsidR="0098581B" w:rsidRDefault="001409C8" w:rsidP="0098581B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noProof/>
          <w:sz w:val="22"/>
          <w:szCs w:val="22"/>
        </w:rPr>
        <w:lastRenderedPageBreak/>
        <w:drawing>
          <wp:inline distT="0" distB="0" distL="0" distR="0" wp14:anchorId="22F0F986" wp14:editId="2E72105F">
            <wp:extent cx="6858000" cy="5433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0F52" w14:textId="3874B599" w:rsidR="00AD1989" w:rsidRDefault="005A7B02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b/>
          <w:bCs/>
          <w:sz w:val="22"/>
          <w:szCs w:val="22"/>
        </w:rPr>
        <w:t>Supplement Figure 2</w:t>
      </w:r>
      <w:r w:rsidR="00100D53">
        <w:rPr>
          <w:rFonts w:ascii="Arimo" w:hAnsi="Arimo" w:cs="Arimo"/>
          <w:b/>
          <w:bCs/>
          <w:sz w:val="22"/>
          <w:szCs w:val="22"/>
        </w:rPr>
        <w:t>:</w:t>
      </w:r>
      <w:r w:rsidR="0098581B" w:rsidRPr="0098581B">
        <w:rPr>
          <w:rFonts w:ascii="Arimo" w:hAnsi="Arimo" w:cs="Arimo"/>
          <w:b/>
          <w:bCs/>
          <w:sz w:val="22"/>
          <w:szCs w:val="22"/>
        </w:rPr>
        <w:t xml:space="preserve"> Parameter identifiability and </w:t>
      </w:r>
      <w:r w:rsidR="00673CB3">
        <w:rPr>
          <w:rFonts w:ascii="Arimo" w:hAnsi="Arimo" w:cs="Arimo"/>
          <w:b/>
          <w:bCs/>
          <w:sz w:val="22"/>
          <w:szCs w:val="22"/>
        </w:rPr>
        <w:t>sampling</w:t>
      </w:r>
      <w:r w:rsidR="006C1C3C">
        <w:rPr>
          <w:rFonts w:ascii="Arimo" w:hAnsi="Arimo" w:cs="Arimo"/>
          <w:b/>
          <w:bCs/>
          <w:sz w:val="22"/>
          <w:szCs w:val="22"/>
        </w:rPr>
        <w:t xml:space="preserve"> </w:t>
      </w:r>
      <w:r w:rsidR="00F86E82">
        <w:rPr>
          <w:rFonts w:ascii="Arimo" w:hAnsi="Arimo" w:cs="Arimo"/>
          <w:b/>
          <w:bCs/>
          <w:sz w:val="22"/>
          <w:szCs w:val="22"/>
        </w:rPr>
        <w:t>performance</w:t>
      </w:r>
      <w:r w:rsidR="0098581B" w:rsidRPr="0098581B">
        <w:rPr>
          <w:rFonts w:ascii="Arimo" w:hAnsi="Arimo" w:cs="Arimo"/>
          <w:b/>
          <w:bCs/>
          <w:sz w:val="22"/>
          <w:szCs w:val="22"/>
        </w:rPr>
        <w:t xml:space="preserve">. (A) </w:t>
      </w:r>
      <w:r w:rsidR="0098581B" w:rsidRPr="0098581B">
        <w:rPr>
          <w:rFonts w:ascii="Arimo" w:hAnsi="Arimo" w:cs="Arimo"/>
          <w:sz w:val="22"/>
          <w:szCs w:val="22"/>
        </w:rPr>
        <w:t>Marginal univariate (diagonal) and pairwise bivariate (off-diagonal) posterior distributions of the model parameters for the mixture model.</w:t>
      </w:r>
      <w:r w:rsidR="0098581B" w:rsidRPr="0098581B">
        <w:rPr>
          <w:rFonts w:ascii="Arimo" w:hAnsi="Arimo" w:cs="Arimo"/>
          <w:b/>
          <w:bCs/>
          <w:sz w:val="22"/>
          <w:szCs w:val="22"/>
        </w:rPr>
        <w:t xml:space="preserve"> </w:t>
      </w:r>
      <w:r w:rsidR="0098581B" w:rsidRPr="0098581B">
        <w:rPr>
          <w:rFonts w:ascii="Arimo" w:hAnsi="Arimo" w:cs="Arimo"/>
          <w:sz w:val="22"/>
          <w:szCs w:val="22"/>
        </w:rPr>
        <w:t xml:space="preserve">Unimodal univariate posteriors and a lack of strong correlations in the pairwise distributions </w:t>
      </w:r>
      <w:r w:rsidR="00EA46E3" w:rsidRPr="0098581B">
        <w:rPr>
          <w:rFonts w:ascii="Arimo" w:hAnsi="Arimo" w:cs="Arimo"/>
          <w:sz w:val="22"/>
          <w:szCs w:val="22"/>
        </w:rPr>
        <w:t>suggest</w:t>
      </w:r>
      <w:r w:rsidR="0098581B" w:rsidRPr="0098581B">
        <w:rPr>
          <w:rFonts w:ascii="Arimo" w:hAnsi="Arimo" w:cs="Arimo"/>
          <w:sz w:val="22"/>
          <w:szCs w:val="22"/>
        </w:rPr>
        <w:t xml:space="preserve"> adequate parameter identifiability. </w:t>
      </w:r>
      <w:r w:rsidR="0098581B" w:rsidRPr="0098581B">
        <w:rPr>
          <w:rFonts w:ascii="Arimo" w:hAnsi="Arimo" w:cs="Arimo"/>
          <w:b/>
          <w:bCs/>
          <w:sz w:val="22"/>
          <w:szCs w:val="22"/>
        </w:rPr>
        <w:t>(B)</w:t>
      </w:r>
      <w:r w:rsidR="0098581B" w:rsidRPr="0098581B">
        <w:rPr>
          <w:rFonts w:ascii="Arimo" w:hAnsi="Arimo" w:cs="Arimo"/>
          <w:sz w:val="22"/>
          <w:szCs w:val="22"/>
        </w:rPr>
        <w:t xml:space="preserve"> </w:t>
      </w:r>
      <w:r w:rsidR="00000CDB" w:rsidRPr="0098581B">
        <w:rPr>
          <w:rFonts w:ascii="Arimo" w:hAnsi="Arimo" w:cs="Arimo"/>
          <w:sz w:val="22"/>
          <w:szCs w:val="22"/>
        </w:rPr>
        <w:t>Trace plots</w:t>
      </w:r>
      <w:r w:rsidR="0098581B" w:rsidRPr="0098581B">
        <w:rPr>
          <w:rFonts w:ascii="Arimo" w:hAnsi="Arimo" w:cs="Arimo"/>
          <w:sz w:val="22"/>
          <w:szCs w:val="22"/>
        </w:rPr>
        <w:t xml:space="preserve"> corresponding to the posterior distribution in panel A. Two </w:t>
      </w:r>
      <w:r w:rsidR="00474CD8">
        <w:rPr>
          <w:rFonts w:ascii="Arimo" w:hAnsi="Arimo" w:cs="Arimo"/>
          <w:sz w:val="22"/>
          <w:szCs w:val="22"/>
        </w:rPr>
        <w:t xml:space="preserve">sampling </w:t>
      </w:r>
      <w:r w:rsidR="0098581B" w:rsidRPr="0098581B">
        <w:rPr>
          <w:rFonts w:ascii="Arimo" w:hAnsi="Arimo" w:cs="Arimo"/>
          <w:sz w:val="22"/>
          <w:szCs w:val="22"/>
        </w:rPr>
        <w:t>chains of length 2</w:t>
      </w:r>
      <w:r w:rsidR="00DA7E91">
        <w:rPr>
          <w:rFonts w:ascii="Arimo" w:hAnsi="Arimo" w:cs="Arimo"/>
          <w:sz w:val="22"/>
          <w:szCs w:val="22"/>
        </w:rPr>
        <w:t>,</w:t>
      </w:r>
      <w:r w:rsidR="0098581B" w:rsidRPr="0098581B">
        <w:rPr>
          <w:rFonts w:ascii="Arimo" w:hAnsi="Arimo" w:cs="Arimo"/>
          <w:sz w:val="22"/>
          <w:szCs w:val="22"/>
        </w:rPr>
        <w:t>000</w:t>
      </w:r>
      <w:r w:rsidR="00A762D5">
        <w:rPr>
          <w:rFonts w:ascii="Arimo" w:hAnsi="Arimo" w:cs="Arimo"/>
          <w:sz w:val="22"/>
          <w:szCs w:val="22"/>
        </w:rPr>
        <w:t>,</w:t>
      </w:r>
      <w:r w:rsidR="0098581B" w:rsidRPr="0098581B">
        <w:rPr>
          <w:rFonts w:ascii="Arimo" w:hAnsi="Arimo" w:cs="Arimo"/>
          <w:sz w:val="22"/>
          <w:szCs w:val="22"/>
        </w:rPr>
        <w:t xml:space="preserve"> </w:t>
      </w:r>
      <w:r w:rsidR="009222F8">
        <w:rPr>
          <w:rFonts w:ascii="Arimo" w:hAnsi="Arimo" w:cs="Arimo"/>
          <w:sz w:val="22"/>
          <w:szCs w:val="22"/>
        </w:rPr>
        <w:t>including a warm-up phase of 200 steps (not shown)</w:t>
      </w:r>
      <w:r w:rsidR="001801DF">
        <w:rPr>
          <w:rFonts w:ascii="Arimo" w:hAnsi="Arimo" w:cs="Arimo"/>
          <w:sz w:val="22"/>
          <w:szCs w:val="22"/>
        </w:rPr>
        <w:t xml:space="preserve">, </w:t>
      </w:r>
      <w:r w:rsidR="0098581B" w:rsidRPr="0098581B">
        <w:rPr>
          <w:rFonts w:ascii="Arimo" w:hAnsi="Arimo" w:cs="Arimo"/>
          <w:sz w:val="22"/>
          <w:szCs w:val="22"/>
        </w:rPr>
        <w:t>were run in parallel. h0, h1, h2</w:t>
      </w:r>
      <w:r w:rsidR="00640A8E">
        <w:rPr>
          <w:rFonts w:ascii="Arimo" w:hAnsi="Arimo" w:cs="Arimo"/>
          <w:sz w:val="22"/>
          <w:szCs w:val="22"/>
        </w:rPr>
        <w:t>:</w:t>
      </w:r>
      <w:r w:rsidR="00782BA4">
        <w:rPr>
          <w:rFonts w:ascii="Arimo" w:hAnsi="Arimo" w:cs="Arimo"/>
          <w:sz w:val="22"/>
          <w:szCs w:val="22"/>
        </w:rPr>
        <w:t xml:space="preserve"> the</w:t>
      </w:r>
      <w:r w:rsidR="0098581B" w:rsidRPr="0098581B">
        <w:rPr>
          <w:rFonts w:ascii="Arimo" w:hAnsi="Arimo" w:cs="Arimo"/>
          <w:sz w:val="22"/>
          <w:szCs w:val="22"/>
        </w:rPr>
        <w:t xml:space="preserve"> piecewise constant </w:t>
      </w:r>
      <w:r w:rsidR="00A45ECB">
        <w:rPr>
          <w:rFonts w:ascii="Arimo" w:hAnsi="Arimo" w:cs="Arimo"/>
          <w:sz w:val="22"/>
          <w:szCs w:val="22"/>
        </w:rPr>
        <w:t>rates of preclinical onset</w:t>
      </w:r>
      <w:r w:rsidR="0098581B" w:rsidRPr="0098581B">
        <w:rPr>
          <w:rFonts w:ascii="Arimo" w:hAnsi="Arimo" w:cs="Arimo"/>
          <w:sz w:val="22"/>
          <w:szCs w:val="22"/>
        </w:rPr>
        <w:t>; psi</w:t>
      </w:r>
      <w:r w:rsidR="008F0311">
        <w:rPr>
          <w:rFonts w:ascii="Arimo" w:hAnsi="Arimo" w:cs="Arimo"/>
          <w:sz w:val="22"/>
          <w:szCs w:val="22"/>
        </w:rPr>
        <w:t>:</w:t>
      </w:r>
      <w:r w:rsidR="0098581B" w:rsidRPr="0098581B">
        <w:rPr>
          <w:rFonts w:ascii="Arimo" w:hAnsi="Arimo" w:cs="Arimo"/>
          <w:sz w:val="22"/>
          <w:szCs w:val="22"/>
        </w:rPr>
        <w:t xml:space="preserve"> fraction indolent cancers</w:t>
      </w:r>
      <w:r w:rsidR="00027B5D">
        <w:rPr>
          <w:rFonts w:ascii="Arimo" w:hAnsi="Arimo" w:cs="Arimo"/>
          <w:sz w:val="22"/>
          <w:szCs w:val="22"/>
        </w:rPr>
        <w:t>:</w:t>
      </w:r>
      <w:r w:rsidR="0098581B" w:rsidRPr="0098581B">
        <w:rPr>
          <w:rFonts w:ascii="Arimo" w:hAnsi="Arimo" w:cs="Arimo"/>
          <w:sz w:val="22"/>
          <w:szCs w:val="22"/>
        </w:rPr>
        <w:t xml:space="preserve"> lambda: </w:t>
      </w:r>
      <w:r w:rsidR="000D07AC">
        <w:rPr>
          <w:rFonts w:ascii="Arimo" w:hAnsi="Arimo" w:cs="Arimo"/>
          <w:sz w:val="22"/>
          <w:szCs w:val="22"/>
        </w:rPr>
        <w:t>rate of clinical progression of progressive preclinical cancers</w:t>
      </w:r>
      <w:r w:rsidR="0098581B" w:rsidRPr="0098581B">
        <w:rPr>
          <w:rFonts w:ascii="Arimo" w:hAnsi="Arimo" w:cs="Arimo"/>
          <w:sz w:val="22"/>
          <w:szCs w:val="22"/>
        </w:rPr>
        <w:t xml:space="preserve">; beta: screening </w:t>
      </w:r>
      <w:r w:rsidR="003542F8">
        <w:rPr>
          <w:rFonts w:ascii="Arimo" w:hAnsi="Arimo" w:cs="Arimo"/>
          <w:sz w:val="22"/>
          <w:szCs w:val="22"/>
        </w:rPr>
        <w:t>period s</w:t>
      </w:r>
      <w:r w:rsidR="0098581B" w:rsidRPr="0098581B">
        <w:rPr>
          <w:rFonts w:ascii="Arimo" w:hAnsi="Arimo" w:cs="Arimo"/>
          <w:sz w:val="22"/>
          <w:szCs w:val="22"/>
        </w:rPr>
        <w:t xml:space="preserve">ensitivity. Visual inspection of </w:t>
      </w:r>
      <w:r w:rsidR="00EA46E3" w:rsidRPr="0098581B">
        <w:rPr>
          <w:rFonts w:ascii="Arimo" w:hAnsi="Arimo" w:cs="Arimo"/>
          <w:sz w:val="22"/>
          <w:szCs w:val="22"/>
        </w:rPr>
        <w:t>trace plots</w:t>
      </w:r>
      <w:r w:rsidR="00EA46E3">
        <w:rPr>
          <w:rFonts w:ascii="Arimo" w:hAnsi="Arimo" w:cs="Arimo"/>
          <w:sz w:val="22"/>
          <w:szCs w:val="22"/>
        </w:rPr>
        <w:t>,</w:t>
      </w:r>
      <w:r w:rsidR="0098581B" w:rsidRPr="0098581B">
        <w:rPr>
          <w:rFonts w:ascii="Arimo" w:hAnsi="Arimo" w:cs="Arimo"/>
          <w:sz w:val="22"/>
          <w:szCs w:val="22"/>
        </w:rPr>
        <w:t xml:space="preserve"> together with </w:t>
      </w:r>
      <w:r w:rsidR="00DF7FAA">
        <w:rPr>
          <w:rFonts w:ascii="Arimo" w:hAnsi="Arimo" w:cs="Arimo"/>
          <w:sz w:val="22"/>
          <w:szCs w:val="22"/>
        </w:rPr>
        <w:t xml:space="preserve">standard </w:t>
      </w:r>
      <w:r w:rsidR="0098581B" w:rsidRPr="0098581B">
        <w:rPr>
          <w:rFonts w:ascii="Arimo" w:hAnsi="Arimo" w:cs="Arimo"/>
          <w:sz w:val="22"/>
          <w:szCs w:val="22"/>
        </w:rPr>
        <w:t>convergence metrics (not shown) indicate satisfactory chain mixing needed for valid inference</w:t>
      </w:r>
      <w:r w:rsidR="006E0405">
        <w:rPr>
          <w:rFonts w:ascii="Arimo" w:hAnsi="Arimo" w:cs="Arimo"/>
          <w:sz w:val="22"/>
          <w:szCs w:val="22"/>
        </w:rPr>
        <w:t>.</w:t>
      </w:r>
      <w:r w:rsidR="001409C8">
        <w:rPr>
          <w:rFonts w:ascii="Arimo" w:hAnsi="Arimo" w:cs="Arimo"/>
          <w:sz w:val="22"/>
          <w:szCs w:val="22"/>
        </w:rPr>
        <w:t xml:space="preserve"> </w:t>
      </w:r>
      <w:r w:rsidR="001409C8" w:rsidRPr="001409C8">
        <w:rPr>
          <w:rFonts w:ascii="Arimo" w:hAnsi="Arimo" w:cs="Arimo"/>
          <w:b/>
          <w:bCs/>
          <w:sz w:val="22"/>
          <w:szCs w:val="22"/>
        </w:rPr>
        <w:t>(C)</w:t>
      </w:r>
      <w:r w:rsidR="001409C8">
        <w:rPr>
          <w:rFonts w:ascii="Arimo" w:hAnsi="Arimo" w:cs="Arimo"/>
          <w:sz w:val="22"/>
          <w:szCs w:val="22"/>
        </w:rPr>
        <w:t xml:space="preserve"> </w:t>
      </w:r>
      <w:r w:rsidR="001409C8" w:rsidRPr="001409C8">
        <w:rPr>
          <w:rFonts w:ascii="Arimo" w:hAnsi="Arimo" w:cs="Arimo"/>
          <w:sz w:val="22"/>
          <w:szCs w:val="22"/>
        </w:rPr>
        <w:t xml:space="preserve">Superposition of prior (blue) and posterior (black) parameter distributions. The only informative prior was that </w:t>
      </w:r>
      <w:r w:rsidR="00790D6F">
        <w:rPr>
          <w:rFonts w:ascii="Arimo" w:hAnsi="Arimo" w:cs="Arimo"/>
          <w:sz w:val="22"/>
          <w:szCs w:val="22"/>
        </w:rPr>
        <w:t>for</w:t>
      </w:r>
      <w:r w:rsidR="001409C8" w:rsidRPr="001409C8">
        <w:rPr>
          <w:rFonts w:ascii="Arimo" w:hAnsi="Arimo" w:cs="Arimo"/>
          <w:sz w:val="22"/>
          <w:szCs w:val="22"/>
        </w:rPr>
        <w:t xml:space="preserve"> the screening test sensitivity.</w:t>
      </w:r>
      <w:r w:rsidR="00AD1989">
        <w:rPr>
          <w:rFonts w:ascii="Arimo" w:hAnsi="Arimo" w:cs="Arimo"/>
          <w:sz w:val="22"/>
          <w:szCs w:val="22"/>
        </w:rPr>
        <w:br w:type="page"/>
      </w:r>
    </w:p>
    <w:p w14:paraId="28123A7F" w14:textId="4FCF5E8F" w:rsidR="00CE5F5E" w:rsidRDefault="00C622F8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b/>
          <w:bCs/>
          <w:noProof/>
          <w:sz w:val="22"/>
          <w:szCs w:val="22"/>
        </w:rPr>
        <w:lastRenderedPageBreak/>
        <w:drawing>
          <wp:inline distT="0" distB="0" distL="0" distR="0" wp14:anchorId="2AFB9B42" wp14:editId="44573F92">
            <wp:extent cx="6858000" cy="23723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989">
        <w:rPr>
          <w:rFonts w:ascii="Arimo" w:hAnsi="Arimo" w:cs="Arimo"/>
          <w:b/>
          <w:bCs/>
          <w:sz w:val="22"/>
          <w:szCs w:val="22"/>
        </w:rPr>
        <w:t>Supplement Figure 3:</w:t>
      </w:r>
      <w:r w:rsidR="001A0F69" w:rsidRPr="001A0F69">
        <w:rPr>
          <w:rFonts w:ascii="Arial" w:eastAsia="Arial" w:hAnsi="Arial" w:cs="Arial"/>
          <w:b/>
          <w:bCs/>
          <w:color w:val="000000" w:themeColor="dark1"/>
          <w:sz w:val="22"/>
          <w:szCs w:val="22"/>
        </w:rPr>
        <w:t xml:space="preserve"> </w:t>
      </w:r>
      <w:r w:rsidR="001A0F69" w:rsidRPr="001A0F69">
        <w:rPr>
          <w:rFonts w:ascii="Arimo" w:hAnsi="Arimo" w:cs="Arimo"/>
          <w:b/>
          <w:bCs/>
          <w:sz w:val="22"/>
          <w:szCs w:val="22"/>
        </w:rPr>
        <w:t xml:space="preserve">Posterior predictive </w:t>
      </w:r>
      <w:r w:rsidR="00C5028A">
        <w:rPr>
          <w:rFonts w:ascii="Arimo" w:hAnsi="Arimo" w:cs="Arimo"/>
          <w:b/>
          <w:bCs/>
          <w:sz w:val="22"/>
          <w:szCs w:val="22"/>
        </w:rPr>
        <w:t xml:space="preserve">model </w:t>
      </w:r>
      <w:r w:rsidR="001A0F69" w:rsidRPr="001A0F69">
        <w:rPr>
          <w:rFonts w:ascii="Arimo" w:hAnsi="Arimo" w:cs="Arimo"/>
          <w:b/>
          <w:bCs/>
          <w:sz w:val="22"/>
          <w:szCs w:val="22"/>
        </w:rPr>
        <w:t>checks</w:t>
      </w:r>
      <w:r w:rsidR="001A0F69">
        <w:rPr>
          <w:rFonts w:ascii="Arimo" w:hAnsi="Arimo" w:cs="Arimo"/>
          <w:b/>
          <w:bCs/>
          <w:sz w:val="22"/>
          <w:szCs w:val="22"/>
        </w:rPr>
        <w:t>.</w:t>
      </w:r>
      <w:r w:rsidR="00E91EEC">
        <w:rPr>
          <w:rFonts w:ascii="Arimo" w:hAnsi="Arimo" w:cs="Arimo"/>
          <w:b/>
          <w:bCs/>
          <w:sz w:val="22"/>
          <w:szCs w:val="22"/>
        </w:rPr>
        <w:t xml:space="preserve"> </w:t>
      </w:r>
      <w:r w:rsidR="00077430" w:rsidRPr="00077430">
        <w:rPr>
          <w:rFonts w:ascii="Arimo" w:hAnsi="Arimo" w:cs="Arimo"/>
          <w:sz w:val="22"/>
          <w:szCs w:val="22"/>
        </w:rPr>
        <w:t xml:space="preserve">Comparison of posterior predictive median </w:t>
      </w:r>
      <w:r w:rsidR="00EB6D9F">
        <w:rPr>
          <w:rFonts w:ascii="Arimo" w:hAnsi="Arimo" w:cs="Arimo"/>
          <w:sz w:val="22"/>
          <w:szCs w:val="22"/>
        </w:rPr>
        <w:t xml:space="preserve">(blue dot) </w:t>
      </w:r>
      <w:r w:rsidR="00077430" w:rsidRPr="00077430">
        <w:rPr>
          <w:rFonts w:ascii="Arimo" w:hAnsi="Arimo" w:cs="Arimo"/>
          <w:sz w:val="22"/>
          <w:szCs w:val="22"/>
        </w:rPr>
        <w:t>and 95% prediction interval (blue</w:t>
      </w:r>
      <w:r w:rsidR="00EB6D9F">
        <w:rPr>
          <w:rFonts w:ascii="Arimo" w:hAnsi="Arimo" w:cs="Arimo"/>
          <w:sz w:val="22"/>
          <w:szCs w:val="22"/>
        </w:rPr>
        <w:t xml:space="preserve"> bar</w:t>
      </w:r>
      <w:r w:rsidR="00077430" w:rsidRPr="00077430">
        <w:rPr>
          <w:rFonts w:ascii="Arimo" w:hAnsi="Arimo" w:cs="Arimo"/>
          <w:sz w:val="22"/>
          <w:szCs w:val="22"/>
        </w:rPr>
        <w:t>) against the observed data (yellow</w:t>
      </w:r>
      <w:r w:rsidR="00EB6D9F">
        <w:rPr>
          <w:rFonts w:ascii="Arimo" w:hAnsi="Arimo" w:cs="Arimo"/>
          <w:sz w:val="22"/>
          <w:szCs w:val="22"/>
        </w:rPr>
        <w:t xml:space="preserve"> dot</w:t>
      </w:r>
      <w:r w:rsidR="00077430" w:rsidRPr="00077430">
        <w:rPr>
          <w:rFonts w:ascii="Arimo" w:hAnsi="Arimo" w:cs="Arimo"/>
          <w:sz w:val="22"/>
          <w:szCs w:val="22"/>
        </w:rPr>
        <w:t>)</w:t>
      </w:r>
      <w:r w:rsidR="00A64437">
        <w:rPr>
          <w:rFonts w:ascii="Arimo" w:hAnsi="Arimo" w:cs="Arimo"/>
          <w:sz w:val="22"/>
          <w:szCs w:val="22"/>
        </w:rPr>
        <w:t xml:space="preserve"> for</w:t>
      </w:r>
      <w:r w:rsidR="00077430" w:rsidRPr="00077430">
        <w:rPr>
          <w:rFonts w:ascii="Arimo" w:hAnsi="Arimo" w:cs="Arimo"/>
          <w:sz w:val="22"/>
          <w:szCs w:val="22"/>
        </w:rPr>
        <w:t xml:space="preserve"> </w:t>
      </w:r>
      <w:r w:rsidR="00A64437">
        <w:rPr>
          <w:rFonts w:ascii="Arimo" w:hAnsi="Arimo" w:cs="Arimo"/>
          <w:sz w:val="22"/>
          <w:szCs w:val="22"/>
        </w:rPr>
        <w:t>the n</w:t>
      </w:r>
      <w:r w:rsidR="00346019">
        <w:rPr>
          <w:rFonts w:ascii="Arimo" w:hAnsi="Arimo" w:cs="Arimo"/>
          <w:sz w:val="22"/>
          <w:szCs w:val="22"/>
        </w:rPr>
        <w:t>umber of s</w:t>
      </w:r>
      <w:r w:rsidR="00077430" w:rsidRPr="00077430">
        <w:rPr>
          <w:rFonts w:ascii="Arimo" w:hAnsi="Arimo" w:cs="Arimo"/>
          <w:sz w:val="22"/>
          <w:szCs w:val="22"/>
        </w:rPr>
        <w:t xml:space="preserve">creen-detected </w:t>
      </w:r>
      <w:r w:rsidR="00A64437">
        <w:rPr>
          <w:rFonts w:ascii="Arimo" w:hAnsi="Arimo" w:cs="Arimo"/>
          <w:sz w:val="22"/>
          <w:szCs w:val="22"/>
        </w:rPr>
        <w:t xml:space="preserve">(A) and clinical (B) </w:t>
      </w:r>
      <w:r w:rsidR="00EB6D9F">
        <w:rPr>
          <w:rFonts w:ascii="Arimo" w:hAnsi="Arimo" w:cs="Arimo"/>
          <w:sz w:val="22"/>
          <w:szCs w:val="22"/>
        </w:rPr>
        <w:t xml:space="preserve">cancers </w:t>
      </w:r>
      <w:r w:rsidR="00787C16">
        <w:rPr>
          <w:rFonts w:ascii="Arimo" w:hAnsi="Arimo" w:cs="Arimo"/>
          <w:sz w:val="22"/>
          <w:szCs w:val="22"/>
        </w:rPr>
        <w:t>during the first</w:t>
      </w:r>
      <w:r w:rsidR="00EA46E3">
        <w:rPr>
          <w:rFonts w:ascii="Arimo" w:hAnsi="Arimo" w:cs="Arimo"/>
          <w:sz w:val="22"/>
          <w:szCs w:val="22"/>
        </w:rPr>
        <w:t xml:space="preserve"> (</w:t>
      </w:r>
      <w:r w:rsidR="00F97566">
        <w:rPr>
          <w:rFonts w:ascii="Arimo" w:hAnsi="Arimo" w:cs="Arimo"/>
          <w:i/>
          <w:iCs/>
          <w:sz w:val="22"/>
          <w:szCs w:val="22"/>
        </w:rPr>
        <w:t>s</w:t>
      </w:r>
      <w:r w:rsidR="00EA46E3" w:rsidRPr="00A46B46">
        <w:rPr>
          <w:rFonts w:ascii="Arimo" w:hAnsi="Arimo" w:cs="Arimo"/>
          <w:i/>
          <w:iCs/>
          <w:sz w:val="22"/>
          <w:szCs w:val="22"/>
        </w:rPr>
        <w:t>creen 1</w:t>
      </w:r>
      <w:r w:rsidR="00EA46E3">
        <w:rPr>
          <w:rFonts w:ascii="Arimo" w:hAnsi="Arimo" w:cs="Arimo"/>
          <w:sz w:val="22"/>
          <w:szCs w:val="22"/>
        </w:rPr>
        <w:t>)</w:t>
      </w:r>
      <w:r w:rsidR="00787C16" w:rsidRPr="00077430">
        <w:rPr>
          <w:rFonts w:ascii="Arimo" w:hAnsi="Arimo" w:cs="Arimo"/>
          <w:sz w:val="22"/>
          <w:szCs w:val="22"/>
        </w:rPr>
        <w:t>, second</w:t>
      </w:r>
      <w:r w:rsidR="00787C16">
        <w:rPr>
          <w:rFonts w:ascii="Arimo" w:hAnsi="Arimo" w:cs="Arimo"/>
          <w:sz w:val="22"/>
          <w:szCs w:val="22"/>
        </w:rPr>
        <w:t xml:space="preserve"> </w:t>
      </w:r>
      <w:r w:rsidR="00EA46E3">
        <w:rPr>
          <w:rFonts w:ascii="Arimo" w:hAnsi="Arimo" w:cs="Arimo"/>
          <w:sz w:val="22"/>
          <w:szCs w:val="22"/>
        </w:rPr>
        <w:t>(</w:t>
      </w:r>
      <w:r w:rsidR="00F97566">
        <w:rPr>
          <w:rFonts w:ascii="Arimo" w:hAnsi="Arimo" w:cs="Arimo"/>
          <w:i/>
          <w:iCs/>
          <w:sz w:val="22"/>
          <w:szCs w:val="22"/>
        </w:rPr>
        <w:t>s</w:t>
      </w:r>
      <w:r w:rsidR="00EA46E3" w:rsidRPr="00A46B46">
        <w:rPr>
          <w:rFonts w:ascii="Arimo" w:hAnsi="Arimo" w:cs="Arimo"/>
          <w:i/>
          <w:iCs/>
          <w:sz w:val="22"/>
          <w:szCs w:val="22"/>
        </w:rPr>
        <w:t>creen 2</w:t>
      </w:r>
      <w:r w:rsidR="00EA46E3">
        <w:rPr>
          <w:rFonts w:ascii="Arimo" w:hAnsi="Arimo" w:cs="Arimo"/>
          <w:sz w:val="22"/>
          <w:szCs w:val="22"/>
        </w:rPr>
        <w:t xml:space="preserve">) </w:t>
      </w:r>
      <w:r w:rsidR="00787C16">
        <w:rPr>
          <w:rFonts w:ascii="Arimo" w:hAnsi="Arimo" w:cs="Arimo"/>
          <w:sz w:val="22"/>
          <w:szCs w:val="22"/>
        </w:rPr>
        <w:t xml:space="preserve">and combined </w:t>
      </w:r>
      <w:r w:rsidR="00787C16" w:rsidRPr="00077430">
        <w:rPr>
          <w:rFonts w:ascii="Arimo" w:hAnsi="Arimo" w:cs="Arimo"/>
          <w:sz w:val="22"/>
          <w:szCs w:val="22"/>
        </w:rPr>
        <w:t xml:space="preserve">subsequent </w:t>
      </w:r>
      <w:r w:rsidR="00EA46E3">
        <w:rPr>
          <w:rFonts w:ascii="Arimo" w:hAnsi="Arimo" w:cs="Arimo"/>
          <w:sz w:val="22"/>
          <w:szCs w:val="22"/>
        </w:rPr>
        <w:t>(</w:t>
      </w:r>
      <w:r w:rsidR="00F97566">
        <w:rPr>
          <w:rFonts w:ascii="Arimo" w:hAnsi="Arimo" w:cs="Arimo"/>
          <w:i/>
          <w:iCs/>
          <w:sz w:val="22"/>
          <w:szCs w:val="22"/>
        </w:rPr>
        <w:t>s</w:t>
      </w:r>
      <w:r w:rsidR="00EA46E3" w:rsidRPr="00A46B46">
        <w:rPr>
          <w:rFonts w:ascii="Arimo" w:hAnsi="Arimo" w:cs="Arimo"/>
          <w:i/>
          <w:iCs/>
          <w:sz w:val="22"/>
          <w:szCs w:val="22"/>
        </w:rPr>
        <w:t>creen</w:t>
      </w:r>
      <w:r w:rsidR="00F97566">
        <w:rPr>
          <w:rFonts w:ascii="Arimo" w:hAnsi="Arimo" w:cs="Arimo"/>
          <w:i/>
          <w:iCs/>
          <w:sz w:val="22"/>
          <w:szCs w:val="22"/>
        </w:rPr>
        <w:t>s</w:t>
      </w:r>
      <w:r w:rsidR="00EA46E3" w:rsidRPr="00A46B46">
        <w:rPr>
          <w:rFonts w:ascii="Arimo" w:hAnsi="Arimo" w:cs="Arimo"/>
          <w:i/>
          <w:iCs/>
          <w:sz w:val="22"/>
          <w:szCs w:val="22"/>
        </w:rPr>
        <w:t xml:space="preserve"> 3+</w:t>
      </w:r>
      <w:r w:rsidR="00EA46E3">
        <w:rPr>
          <w:rFonts w:ascii="Arimo" w:hAnsi="Arimo" w:cs="Arimo"/>
          <w:sz w:val="22"/>
          <w:szCs w:val="22"/>
        </w:rPr>
        <w:t xml:space="preserve">) </w:t>
      </w:r>
      <w:r w:rsidR="00787C16">
        <w:rPr>
          <w:rFonts w:ascii="Arimo" w:hAnsi="Arimo" w:cs="Arimo"/>
          <w:sz w:val="22"/>
          <w:szCs w:val="22"/>
        </w:rPr>
        <w:t>screening rounds</w:t>
      </w:r>
      <w:r w:rsidR="00960FC3">
        <w:rPr>
          <w:rFonts w:ascii="Arimo" w:hAnsi="Arimo" w:cs="Arimo"/>
          <w:sz w:val="22"/>
          <w:szCs w:val="22"/>
        </w:rPr>
        <w:t xml:space="preserve"> where t</w:t>
      </w:r>
      <w:r w:rsidR="002D1A75">
        <w:rPr>
          <w:rFonts w:ascii="Arimo" w:hAnsi="Arimo" w:cs="Arimo"/>
          <w:sz w:val="22"/>
          <w:szCs w:val="22"/>
        </w:rPr>
        <w:t xml:space="preserve">he latter was defined as </w:t>
      </w:r>
      <w:r w:rsidR="00EB6D9F">
        <w:rPr>
          <w:rFonts w:ascii="Arimo" w:hAnsi="Arimo" w:cs="Arimo"/>
          <w:sz w:val="22"/>
          <w:szCs w:val="22"/>
        </w:rPr>
        <w:t xml:space="preserve">the </w:t>
      </w:r>
      <w:r w:rsidR="00A46B46">
        <w:rPr>
          <w:rFonts w:ascii="Arimo" w:hAnsi="Arimo" w:cs="Arimo"/>
          <w:sz w:val="22"/>
          <w:szCs w:val="22"/>
        </w:rPr>
        <w:t>cumulative</w:t>
      </w:r>
      <w:r w:rsidR="00EB6D9F">
        <w:rPr>
          <w:rFonts w:ascii="Arimo" w:hAnsi="Arimo" w:cs="Arimo"/>
          <w:sz w:val="22"/>
          <w:szCs w:val="22"/>
        </w:rPr>
        <w:t xml:space="preserve"> number of cancers diagnosed in screening rounds 3 to 10</w:t>
      </w:r>
      <w:r w:rsidR="00787C16">
        <w:rPr>
          <w:rFonts w:ascii="Arimo" w:hAnsi="Arimo" w:cs="Arimo"/>
          <w:sz w:val="22"/>
          <w:szCs w:val="22"/>
        </w:rPr>
        <w:t>.</w:t>
      </w:r>
      <w:r w:rsidR="002E2157">
        <w:rPr>
          <w:rFonts w:ascii="Arimo" w:hAnsi="Arimo" w:cs="Arimo"/>
          <w:sz w:val="22"/>
          <w:szCs w:val="22"/>
        </w:rPr>
        <w:t xml:space="preserve"> </w:t>
      </w:r>
      <w:r w:rsidR="00601C2D">
        <w:rPr>
          <w:rFonts w:ascii="Arimo" w:hAnsi="Arimo" w:cs="Arimo"/>
          <w:sz w:val="22"/>
          <w:szCs w:val="22"/>
        </w:rPr>
        <w:t>For the purposes of th</w:t>
      </w:r>
      <w:r w:rsidR="0062159D">
        <w:rPr>
          <w:rFonts w:ascii="Arimo" w:hAnsi="Arimo" w:cs="Arimo"/>
          <w:sz w:val="22"/>
          <w:szCs w:val="22"/>
        </w:rPr>
        <w:t>is analysis</w:t>
      </w:r>
      <w:r w:rsidR="00601C2D">
        <w:rPr>
          <w:rFonts w:ascii="Arimo" w:hAnsi="Arimo" w:cs="Arimo"/>
          <w:sz w:val="22"/>
          <w:szCs w:val="22"/>
        </w:rPr>
        <w:t>, we grouped</w:t>
      </w:r>
      <w:r w:rsidR="007C4ED7">
        <w:rPr>
          <w:rFonts w:ascii="Arimo" w:hAnsi="Arimo" w:cs="Arimo"/>
          <w:sz w:val="22"/>
          <w:szCs w:val="22"/>
        </w:rPr>
        <w:t xml:space="preserve"> women</w:t>
      </w:r>
      <w:r w:rsidR="00601C2D">
        <w:rPr>
          <w:rFonts w:ascii="Arimo" w:hAnsi="Arimo" w:cs="Arimo"/>
          <w:sz w:val="22"/>
          <w:szCs w:val="22"/>
        </w:rPr>
        <w:t xml:space="preserve"> into 5-year age bins and considered only </w:t>
      </w:r>
      <w:r w:rsidR="000A33D3">
        <w:rPr>
          <w:rFonts w:ascii="Arimo" w:hAnsi="Arimo" w:cs="Arimo"/>
          <w:sz w:val="22"/>
          <w:szCs w:val="22"/>
        </w:rPr>
        <w:t xml:space="preserve">consecutive </w:t>
      </w:r>
      <w:r w:rsidR="00601C2D">
        <w:rPr>
          <w:rFonts w:ascii="Arimo" w:hAnsi="Arimo" w:cs="Arimo"/>
          <w:sz w:val="22"/>
          <w:szCs w:val="22"/>
        </w:rPr>
        <w:t xml:space="preserve">annual </w:t>
      </w:r>
      <w:r w:rsidR="000A33D3">
        <w:rPr>
          <w:rFonts w:ascii="Arimo" w:hAnsi="Arimo" w:cs="Arimo"/>
          <w:sz w:val="22"/>
          <w:szCs w:val="22"/>
        </w:rPr>
        <w:t>screens</w:t>
      </w:r>
      <w:r w:rsidR="00601C2D">
        <w:rPr>
          <w:rFonts w:ascii="Arimo" w:hAnsi="Arimo" w:cs="Arimo"/>
          <w:sz w:val="22"/>
          <w:szCs w:val="22"/>
        </w:rPr>
        <w:t xml:space="preserve">. </w:t>
      </w:r>
      <w:r w:rsidR="00B7486C">
        <w:rPr>
          <w:rFonts w:ascii="Arimo" w:hAnsi="Arimo" w:cs="Arimo"/>
          <w:sz w:val="22"/>
          <w:szCs w:val="22"/>
        </w:rPr>
        <w:t>More precisely</w:t>
      </w:r>
      <w:r w:rsidR="00601C2D">
        <w:rPr>
          <w:rFonts w:ascii="Arimo" w:hAnsi="Arimo" w:cs="Arimo"/>
          <w:sz w:val="22"/>
          <w:szCs w:val="22"/>
        </w:rPr>
        <w:t xml:space="preserve">, for each </w:t>
      </w:r>
      <w:r w:rsidR="007C4ED7">
        <w:rPr>
          <w:rFonts w:ascii="Arimo" w:hAnsi="Arimo" w:cs="Arimo"/>
          <w:sz w:val="22"/>
          <w:szCs w:val="22"/>
        </w:rPr>
        <w:t>woman</w:t>
      </w:r>
      <w:r w:rsidR="006142D6">
        <w:rPr>
          <w:rFonts w:ascii="Arimo" w:hAnsi="Arimo" w:cs="Arimo"/>
          <w:sz w:val="22"/>
          <w:szCs w:val="22"/>
        </w:rPr>
        <w:t xml:space="preserve"> in the dataset</w:t>
      </w:r>
      <w:r w:rsidR="00FD7F84">
        <w:rPr>
          <w:rFonts w:ascii="Arimo" w:hAnsi="Arimo" w:cs="Arimo"/>
          <w:sz w:val="22"/>
          <w:szCs w:val="22"/>
        </w:rPr>
        <w:t>,</w:t>
      </w:r>
      <w:r w:rsidR="001223DD">
        <w:rPr>
          <w:rFonts w:ascii="Arimo" w:hAnsi="Arimo" w:cs="Arimo"/>
          <w:sz w:val="22"/>
          <w:szCs w:val="22"/>
        </w:rPr>
        <w:t xml:space="preserve"> </w:t>
      </w:r>
      <w:r w:rsidR="00D67F33">
        <w:rPr>
          <w:rFonts w:ascii="Arimo" w:hAnsi="Arimo" w:cs="Arimo"/>
          <w:sz w:val="22"/>
          <w:szCs w:val="22"/>
        </w:rPr>
        <w:t xml:space="preserve">and </w:t>
      </w:r>
      <w:r w:rsidR="001223DD">
        <w:rPr>
          <w:rFonts w:ascii="Arimo" w:hAnsi="Arimo" w:cs="Arimo"/>
          <w:sz w:val="22"/>
          <w:szCs w:val="22"/>
        </w:rPr>
        <w:t xml:space="preserve">starting with the first screen, we </w:t>
      </w:r>
      <w:r w:rsidR="00601C2D">
        <w:rPr>
          <w:rFonts w:ascii="Arimo" w:hAnsi="Arimo" w:cs="Arimo"/>
          <w:sz w:val="22"/>
          <w:szCs w:val="22"/>
        </w:rPr>
        <w:t xml:space="preserve">included </w:t>
      </w:r>
      <w:r w:rsidR="001223DD">
        <w:rPr>
          <w:rFonts w:ascii="Arimo" w:hAnsi="Arimo" w:cs="Arimo"/>
          <w:sz w:val="22"/>
          <w:szCs w:val="22"/>
        </w:rPr>
        <w:t xml:space="preserve">all consecutive </w:t>
      </w:r>
      <w:r w:rsidR="00601C2D">
        <w:rPr>
          <w:rFonts w:ascii="Arimo" w:hAnsi="Arimo" w:cs="Arimo"/>
          <w:sz w:val="22"/>
          <w:szCs w:val="22"/>
        </w:rPr>
        <w:t>screens that occurred approximately one year</w:t>
      </w:r>
      <w:r w:rsidR="00D621EA">
        <w:rPr>
          <w:rFonts w:ascii="Arimo" w:hAnsi="Arimo" w:cs="Arimo"/>
          <w:sz w:val="22"/>
          <w:szCs w:val="22"/>
        </w:rPr>
        <w:t xml:space="preserve"> (</w:t>
      </w:r>
      <w:r w:rsidR="00601C2D">
        <w:rPr>
          <w:rFonts w:ascii="Arimo" w:hAnsi="Arimo" w:cs="Arimo"/>
          <w:sz w:val="22"/>
          <w:szCs w:val="22"/>
        </w:rPr>
        <w:t xml:space="preserve">9 </w:t>
      </w:r>
      <w:r w:rsidR="00D621EA">
        <w:rPr>
          <w:rFonts w:ascii="Arimo" w:hAnsi="Arimo" w:cs="Arimo"/>
          <w:sz w:val="22"/>
          <w:szCs w:val="22"/>
        </w:rPr>
        <w:t xml:space="preserve">to </w:t>
      </w:r>
      <w:r w:rsidR="00601C2D">
        <w:rPr>
          <w:rFonts w:ascii="Arimo" w:hAnsi="Arimo" w:cs="Arimo"/>
          <w:sz w:val="22"/>
          <w:szCs w:val="22"/>
        </w:rPr>
        <w:t>18 months</w:t>
      </w:r>
      <w:r w:rsidR="00D621EA">
        <w:rPr>
          <w:rFonts w:ascii="Arimo" w:hAnsi="Arimo" w:cs="Arimo"/>
          <w:sz w:val="22"/>
          <w:szCs w:val="22"/>
        </w:rPr>
        <w:t>)</w:t>
      </w:r>
      <w:r w:rsidR="00601C2D">
        <w:rPr>
          <w:rFonts w:ascii="Arimo" w:hAnsi="Arimo" w:cs="Arimo"/>
          <w:sz w:val="22"/>
          <w:szCs w:val="22"/>
        </w:rPr>
        <w:t xml:space="preserve"> after the preceding screening mammogram</w:t>
      </w:r>
      <w:r w:rsidR="00EA46E3">
        <w:rPr>
          <w:rFonts w:ascii="Arimo" w:hAnsi="Arimo" w:cs="Arimo"/>
          <w:sz w:val="22"/>
          <w:szCs w:val="22"/>
        </w:rPr>
        <w:t xml:space="preserve">; </w:t>
      </w:r>
      <w:r w:rsidR="0062159D">
        <w:rPr>
          <w:rFonts w:ascii="Arimo" w:hAnsi="Arimo" w:cs="Arimo"/>
          <w:sz w:val="22"/>
          <w:szCs w:val="22"/>
        </w:rPr>
        <w:t xml:space="preserve">if the time between </w:t>
      </w:r>
      <w:r w:rsidR="00E56C7B">
        <w:rPr>
          <w:rFonts w:ascii="Arimo" w:hAnsi="Arimo" w:cs="Arimo"/>
          <w:sz w:val="22"/>
          <w:szCs w:val="22"/>
        </w:rPr>
        <w:t xml:space="preserve">two </w:t>
      </w:r>
      <w:r w:rsidR="00261DA0">
        <w:rPr>
          <w:rFonts w:ascii="Arimo" w:hAnsi="Arimo" w:cs="Arimo"/>
          <w:sz w:val="22"/>
          <w:szCs w:val="22"/>
        </w:rPr>
        <w:t xml:space="preserve">consecutive </w:t>
      </w:r>
      <w:r w:rsidR="0062159D">
        <w:rPr>
          <w:rFonts w:ascii="Arimo" w:hAnsi="Arimo" w:cs="Arimo"/>
          <w:sz w:val="22"/>
          <w:szCs w:val="22"/>
        </w:rPr>
        <w:t xml:space="preserve">screens exceeded 18 months, </w:t>
      </w:r>
      <w:r w:rsidR="00601C2D">
        <w:rPr>
          <w:rFonts w:ascii="Arimo" w:hAnsi="Arimo" w:cs="Arimo"/>
          <w:sz w:val="22"/>
          <w:szCs w:val="22"/>
        </w:rPr>
        <w:t xml:space="preserve">the screening history </w:t>
      </w:r>
      <w:r w:rsidR="00261DA0">
        <w:rPr>
          <w:rFonts w:ascii="Arimo" w:hAnsi="Arimo" w:cs="Arimo"/>
          <w:sz w:val="22"/>
          <w:szCs w:val="22"/>
        </w:rPr>
        <w:t xml:space="preserve">for that woman </w:t>
      </w:r>
      <w:r w:rsidR="00601C2D">
        <w:rPr>
          <w:rFonts w:ascii="Arimo" w:hAnsi="Arimo" w:cs="Arimo"/>
          <w:sz w:val="22"/>
          <w:szCs w:val="22"/>
        </w:rPr>
        <w:t xml:space="preserve">was censored 12 months after the last </w:t>
      </w:r>
      <w:r w:rsidR="008A571A">
        <w:rPr>
          <w:rFonts w:ascii="Arimo" w:hAnsi="Arimo" w:cs="Arimo"/>
          <w:sz w:val="22"/>
          <w:szCs w:val="22"/>
        </w:rPr>
        <w:t>consecutive</w:t>
      </w:r>
      <w:r w:rsidR="003660CD">
        <w:rPr>
          <w:rFonts w:ascii="Arimo" w:hAnsi="Arimo" w:cs="Arimo"/>
          <w:sz w:val="22"/>
          <w:szCs w:val="22"/>
        </w:rPr>
        <w:t xml:space="preserve"> annual</w:t>
      </w:r>
      <w:r w:rsidR="00601C2D">
        <w:rPr>
          <w:rFonts w:ascii="Arimo" w:hAnsi="Arimo" w:cs="Arimo"/>
          <w:sz w:val="22"/>
          <w:szCs w:val="22"/>
        </w:rPr>
        <w:t xml:space="preserve"> screen.</w:t>
      </w:r>
      <w:r w:rsidR="006E4B62">
        <w:rPr>
          <w:rFonts w:ascii="Arimo" w:hAnsi="Arimo" w:cs="Arimo"/>
          <w:sz w:val="22"/>
          <w:szCs w:val="22"/>
        </w:rPr>
        <w:t xml:space="preserve"> </w:t>
      </w:r>
      <w:r w:rsidR="00620669">
        <w:rPr>
          <w:rFonts w:ascii="Arimo" w:hAnsi="Arimo" w:cs="Arimo"/>
          <w:sz w:val="22"/>
          <w:szCs w:val="22"/>
        </w:rPr>
        <w:t>F</w:t>
      </w:r>
      <w:r w:rsidR="006E4B62">
        <w:rPr>
          <w:rFonts w:ascii="Arimo" w:hAnsi="Arimo" w:cs="Arimo"/>
          <w:sz w:val="22"/>
          <w:szCs w:val="22"/>
        </w:rPr>
        <w:t xml:space="preserve">or each age group and </w:t>
      </w:r>
      <w:r w:rsidR="00620669">
        <w:rPr>
          <w:rFonts w:ascii="Arimo" w:hAnsi="Arimo" w:cs="Arimo"/>
          <w:sz w:val="22"/>
          <w:szCs w:val="22"/>
        </w:rPr>
        <w:t xml:space="preserve">each </w:t>
      </w:r>
      <w:r w:rsidR="00B732BE">
        <w:rPr>
          <w:rFonts w:ascii="Arimo" w:hAnsi="Arimo" w:cs="Arimo"/>
          <w:sz w:val="22"/>
          <w:szCs w:val="22"/>
        </w:rPr>
        <w:t xml:space="preserve">of the 10 </w:t>
      </w:r>
      <w:r w:rsidR="00A737F6">
        <w:rPr>
          <w:rFonts w:ascii="Arimo" w:hAnsi="Arimo" w:cs="Arimo"/>
          <w:sz w:val="22"/>
          <w:szCs w:val="22"/>
        </w:rPr>
        <w:t xml:space="preserve">quasi-annual </w:t>
      </w:r>
      <w:r w:rsidR="006E4B62">
        <w:rPr>
          <w:rFonts w:ascii="Arimo" w:hAnsi="Arimo" w:cs="Arimo"/>
          <w:sz w:val="22"/>
          <w:szCs w:val="22"/>
        </w:rPr>
        <w:t>screening</w:t>
      </w:r>
      <w:r w:rsidR="00B732BE">
        <w:rPr>
          <w:rFonts w:ascii="Arimo" w:hAnsi="Arimo" w:cs="Arimo"/>
          <w:sz w:val="22"/>
          <w:szCs w:val="22"/>
        </w:rPr>
        <w:t xml:space="preserve"> rounds</w:t>
      </w:r>
      <w:r w:rsidR="00620669">
        <w:rPr>
          <w:rFonts w:ascii="Arimo" w:hAnsi="Arimo" w:cs="Arimo"/>
          <w:sz w:val="22"/>
          <w:szCs w:val="22"/>
        </w:rPr>
        <w:t>, we thus</w:t>
      </w:r>
      <w:r w:rsidR="006E4B62">
        <w:rPr>
          <w:rFonts w:ascii="Arimo" w:hAnsi="Arimo" w:cs="Arimo"/>
          <w:sz w:val="22"/>
          <w:szCs w:val="22"/>
        </w:rPr>
        <w:t xml:space="preserve"> </w:t>
      </w:r>
      <w:r w:rsidR="00620669">
        <w:rPr>
          <w:rFonts w:ascii="Arimo" w:hAnsi="Arimo" w:cs="Arimo"/>
          <w:sz w:val="22"/>
          <w:szCs w:val="22"/>
        </w:rPr>
        <w:t xml:space="preserve">obtained the </w:t>
      </w:r>
      <w:r w:rsidR="006E4B62">
        <w:rPr>
          <w:rFonts w:ascii="Arimo" w:hAnsi="Arimo" w:cs="Arimo"/>
          <w:sz w:val="22"/>
          <w:szCs w:val="22"/>
        </w:rPr>
        <w:t>observed number</w:t>
      </w:r>
      <w:r w:rsidR="00400990">
        <w:rPr>
          <w:rFonts w:ascii="Arimo" w:hAnsi="Arimo" w:cs="Arimo"/>
          <w:sz w:val="22"/>
          <w:szCs w:val="22"/>
        </w:rPr>
        <w:t>s</w:t>
      </w:r>
      <w:r w:rsidR="006E4B62">
        <w:rPr>
          <w:rFonts w:ascii="Arimo" w:hAnsi="Arimo" w:cs="Arimo"/>
          <w:sz w:val="22"/>
          <w:szCs w:val="22"/>
        </w:rPr>
        <w:t xml:space="preserve"> of women at risk</w:t>
      </w:r>
      <w:r w:rsidR="00662D75">
        <w:rPr>
          <w:rFonts w:ascii="Arimo" w:hAnsi="Arimo" w:cs="Arimo"/>
          <w:sz w:val="22"/>
          <w:szCs w:val="22"/>
        </w:rPr>
        <w:t xml:space="preserve">, </w:t>
      </w:r>
      <w:r w:rsidR="006E4B62">
        <w:rPr>
          <w:rFonts w:ascii="Arimo" w:hAnsi="Arimo" w:cs="Arimo"/>
          <w:sz w:val="22"/>
          <w:szCs w:val="22"/>
        </w:rPr>
        <w:t xml:space="preserve">screen-detected </w:t>
      </w:r>
      <w:r w:rsidR="00920A8C">
        <w:rPr>
          <w:rFonts w:ascii="Arimo" w:hAnsi="Arimo" w:cs="Arimo"/>
          <w:sz w:val="22"/>
          <w:szCs w:val="22"/>
        </w:rPr>
        <w:t>cancers,</w:t>
      </w:r>
      <w:r w:rsidR="00662D75">
        <w:rPr>
          <w:rFonts w:ascii="Arimo" w:hAnsi="Arimo" w:cs="Arimo"/>
          <w:sz w:val="22"/>
          <w:szCs w:val="22"/>
        </w:rPr>
        <w:t xml:space="preserve"> </w:t>
      </w:r>
      <w:r w:rsidR="006E4B62">
        <w:rPr>
          <w:rFonts w:ascii="Arimo" w:hAnsi="Arimo" w:cs="Arimo"/>
          <w:sz w:val="22"/>
          <w:szCs w:val="22"/>
        </w:rPr>
        <w:t xml:space="preserve">and clinical cancers. Using the fitted model, we then computed the expected number </w:t>
      </w:r>
      <w:r w:rsidR="00146903">
        <w:rPr>
          <w:rFonts w:ascii="Arimo" w:hAnsi="Arimo" w:cs="Arimo"/>
          <w:sz w:val="22"/>
          <w:szCs w:val="22"/>
        </w:rPr>
        <w:t xml:space="preserve">of </w:t>
      </w:r>
      <w:r w:rsidR="006E4B62">
        <w:rPr>
          <w:rFonts w:ascii="Arimo" w:hAnsi="Arimo" w:cs="Arimo"/>
          <w:sz w:val="22"/>
          <w:szCs w:val="22"/>
        </w:rPr>
        <w:t xml:space="preserve">screen-detected and clinical cancer diagnoses in each age group and at each screening round by multiplying the </w:t>
      </w:r>
      <w:r w:rsidR="00534FB8">
        <w:rPr>
          <w:rFonts w:ascii="Arimo" w:hAnsi="Arimo" w:cs="Arimo"/>
          <w:sz w:val="22"/>
          <w:szCs w:val="22"/>
        </w:rPr>
        <w:t>model-predicted</w:t>
      </w:r>
      <w:r w:rsidR="006E4B62">
        <w:rPr>
          <w:rFonts w:ascii="Arimo" w:hAnsi="Arimo" w:cs="Arimo"/>
          <w:sz w:val="22"/>
          <w:szCs w:val="22"/>
        </w:rPr>
        <w:t xml:space="preserve"> probability of a </w:t>
      </w:r>
      <w:r w:rsidR="00534FB8">
        <w:rPr>
          <w:rFonts w:ascii="Arimo" w:hAnsi="Arimo" w:cs="Arimo"/>
          <w:sz w:val="22"/>
          <w:szCs w:val="22"/>
        </w:rPr>
        <w:t xml:space="preserve">diagnosis </w:t>
      </w:r>
      <w:r w:rsidR="006E4B62">
        <w:rPr>
          <w:rFonts w:ascii="Arimo" w:hAnsi="Arimo" w:cs="Arimo"/>
          <w:sz w:val="22"/>
          <w:szCs w:val="22"/>
        </w:rPr>
        <w:t xml:space="preserve">by the </w:t>
      </w:r>
      <w:r w:rsidR="00146903">
        <w:rPr>
          <w:rFonts w:ascii="Arimo" w:hAnsi="Arimo" w:cs="Arimo"/>
          <w:sz w:val="22"/>
          <w:szCs w:val="22"/>
        </w:rPr>
        <w:t xml:space="preserve">observed </w:t>
      </w:r>
      <w:r w:rsidR="006E4B62">
        <w:rPr>
          <w:rFonts w:ascii="Arimo" w:hAnsi="Arimo" w:cs="Arimo"/>
          <w:sz w:val="22"/>
          <w:szCs w:val="22"/>
        </w:rPr>
        <w:t xml:space="preserve">number </w:t>
      </w:r>
      <w:r w:rsidR="00920A8C">
        <w:rPr>
          <w:rFonts w:ascii="Arimo" w:hAnsi="Arimo" w:cs="Arimo"/>
          <w:sz w:val="22"/>
          <w:szCs w:val="22"/>
        </w:rPr>
        <w:t xml:space="preserve">of women </w:t>
      </w:r>
      <w:r w:rsidR="006E4B62">
        <w:rPr>
          <w:rFonts w:ascii="Arimo" w:hAnsi="Arimo" w:cs="Arimo"/>
          <w:sz w:val="22"/>
          <w:szCs w:val="22"/>
        </w:rPr>
        <w:t>at risk</w:t>
      </w:r>
      <w:r w:rsidR="00DF36F3">
        <w:rPr>
          <w:rFonts w:ascii="Arimo" w:hAnsi="Arimo" w:cs="Arimo"/>
          <w:sz w:val="22"/>
          <w:szCs w:val="22"/>
        </w:rPr>
        <w:t xml:space="preserve"> in the dataset</w:t>
      </w:r>
      <w:r w:rsidR="00146903">
        <w:rPr>
          <w:rFonts w:ascii="Arimo" w:hAnsi="Arimo" w:cs="Arimo"/>
          <w:sz w:val="22"/>
          <w:szCs w:val="22"/>
        </w:rPr>
        <w:t xml:space="preserve">. </w:t>
      </w:r>
      <w:r w:rsidR="00C07C9D">
        <w:rPr>
          <w:rFonts w:ascii="Arimo" w:hAnsi="Arimo" w:cs="Arimo"/>
          <w:sz w:val="22"/>
          <w:szCs w:val="22"/>
        </w:rPr>
        <w:t>Performing Monte Carlo sampling from the full posterior distribution of model parameters, we thus obtained a posterior predictive distribution of the number of cancer diagnosis which we summarized using the median and 95% prediction interval</w:t>
      </w:r>
      <w:r w:rsidR="0033074E">
        <w:rPr>
          <w:rFonts w:ascii="Arimo" w:hAnsi="Arimo" w:cs="Arimo"/>
          <w:sz w:val="22"/>
          <w:szCs w:val="22"/>
        </w:rPr>
        <w:t>.</w:t>
      </w:r>
      <w:r w:rsidR="00CE5F5E">
        <w:rPr>
          <w:rFonts w:ascii="Arimo" w:hAnsi="Arimo" w:cs="Arimo"/>
          <w:sz w:val="22"/>
          <w:szCs w:val="22"/>
        </w:rPr>
        <w:br w:type="page"/>
      </w:r>
    </w:p>
    <w:p w14:paraId="5520B201" w14:textId="1A19287E" w:rsidR="008D645E" w:rsidRDefault="00C665EE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noProof/>
          <w:sz w:val="22"/>
          <w:szCs w:val="22"/>
        </w:rPr>
        <w:lastRenderedPageBreak/>
        <w:drawing>
          <wp:inline distT="0" distB="0" distL="0" distR="0" wp14:anchorId="52331C46" wp14:editId="3EA90027">
            <wp:extent cx="6858000" cy="3753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6332" w14:textId="73AA15AB" w:rsidR="00345A9F" w:rsidRDefault="00345A9F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b/>
          <w:bCs/>
          <w:sz w:val="22"/>
          <w:szCs w:val="22"/>
        </w:rPr>
        <w:t>Supplement Figure 4:</w:t>
      </w:r>
      <w:r w:rsidRPr="001A0F69">
        <w:rPr>
          <w:rFonts w:ascii="Arial" w:eastAsia="Arial" w:hAnsi="Arial" w:cs="Arial"/>
          <w:b/>
          <w:bCs/>
          <w:color w:val="000000" w:themeColor="dark1"/>
          <w:sz w:val="22"/>
          <w:szCs w:val="22"/>
        </w:rPr>
        <w:t xml:space="preserve"> 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Overdiagnosis in </w:t>
      </w:r>
      <w:r w:rsidR="00B77EBF">
        <w:rPr>
          <w:rFonts w:ascii="Arimo" w:hAnsi="Arimo" w:cs="Arimo"/>
          <w:b/>
          <w:bCs/>
          <w:sz w:val="22"/>
          <w:szCs w:val="22"/>
        </w:rPr>
        <w:t>w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omen </w:t>
      </w:r>
      <w:r w:rsidR="00B77EBF">
        <w:rPr>
          <w:rFonts w:ascii="Arimo" w:hAnsi="Arimo" w:cs="Arimo"/>
          <w:b/>
          <w:bCs/>
          <w:sz w:val="22"/>
          <w:szCs w:val="22"/>
        </w:rPr>
        <w:t>u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ndergoing </w:t>
      </w:r>
      <w:r w:rsidR="00B77EBF">
        <w:rPr>
          <w:rFonts w:ascii="Arimo" w:hAnsi="Arimo" w:cs="Arimo"/>
          <w:b/>
          <w:bCs/>
          <w:sz w:val="22"/>
          <w:szCs w:val="22"/>
        </w:rPr>
        <w:t>a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nnual </w:t>
      </w:r>
      <w:r w:rsidR="00B77EBF">
        <w:rPr>
          <w:rFonts w:ascii="Arimo" w:hAnsi="Arimo" w:cs="Arimo"/>
          <w:b/>
          <w:bCs/>
          <w:sz w:val="22"/>
          <w:szCs w:val="22"/>
        </w:rPr>
        <w:t>s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creening, </w:t>
      </w:r>
      <w:r w:rsidR="00B77EBF">
        <w:rPr>
          <w:rFonts w:ascii="Arimo" w:hAnsi="Arimo" w:cs="Arimo"/>
          <w:b/>
          <w:bCs/>
          <w:sz w:val="22"/>
          <w:szCs w:val="22"/>
        </w:rPr>
        <w:t>ag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>es 50 to 74</w:t>
      </w:r>
      <w:r w:rsidR="00320A24">
        <w:rPr>
          <w:rFonts w:ascii="Arimo" w:hAnsi="Arimo" w:cs="Arimo"/>
          <w:b/>
          <w:bCs/>
          <w:sz w:val="22"/>
          <w:szCs w:val="22"/>
        </w:rPr>
        <w:t xml:space="preserve"> years</w:t>
      </w:r>
      <w:r w:rsidR="005863B3" w:rsidRPr="005863B3">
        <w:rPr>
          <w:rFonts w:ascii="Arimo" w:hAnsi="Arimo" w:cs="Arimo"/>
          <w:b/>
          <w:bCs/>
          <w:sz w:val="22"/>
          <w:szCs w:val="22"/>
        </w:rPr>
        <w:t xml:space="preserve">. </w:t>
      </w:r>
      <w:r w:rsidR="00013711" w:rsidRPr="00F345BF">
        <w:rPr>
          <w:rFonts w:ascii="Arimo" w:hAnsi="Arimo" w:cs="Arimo"/>
          <w:sz w:val="22"/>
          <w:szCs w:val="22"/>
        </w:rPr>
        <w:t xml:space="preserve">For women undergoing </w:t>
      </w:r>
      <w:r w:rsidR="008E584C">
        <w:rPr>
          <w:rFonts w:ascii="Arimo" w:hAnsi="Arimo" w:cs="Arimo"/>
          <w:sz w:val="22"/>
          <w:szCs w:val="22"/>
        </w:rPr>
        <w:t>an</w:t>
      </w:r>
      <w:r w:rsidR="00CE1208">
        <w:rPr>
          <w:rFonts w:ascii="Arimo" w:hAnsi="Arimo" w:cs="Arimo"/>
          <w:sz w:val="22"/>
          <w:szCs w:val="22"/>
        </w:rPr>
        <w:t>nual</w:t>
      </w:r>
      <w:r w:rsidR="00013711" w:rsidRPr="00F345BF">
        <w:rPr>
          <w:rFonts w:ascii="Arimo" w:hAnsi="Arimo" w:cs="Arimo"/>
          <w:sz w:val="22"/>
          <w:szCs w:val="22"/>
        </w:rPr>
        <w:t xml:space="preserve"> screening starting at age 50, the mean predicted overdiagnosis rate is shown for each screen until age 74</w:t>
      </w:r>
      <w:r w:rsidR="00F76467">
        <w:rPr>
          <w:rFonts w:ascii="Arimo" w:hAnsi="Arimo" w:cs="Arimo"/>
          <w:sz w:val="22"/>
          <w:szCs w:val="22"/>
        </w:rPr>
        <w:t xml:space="preserve"> (gray bars represent the 95% prediction intervals)</w:t>
      </w:r>
      <w:r w:rsidR="00013711" w:rsidRPr="00F345BF">
        <w:rPr>
          <w:rFonts w:ascii="Arimo" w:hAnsi="Arimo" w:cs="Arimo"/>
          <w:sz w:val="22"/>
          <w:szCs w:val="22"/>
        </w:rPr>
        <w:t xml:space="preserve">. </w:t>
      </w:r>
      <w:r w:rsidR="00013711">
        <w:rPr>
          <w:rFonts w:ascii="Arimo" w:hAnsi="Arimo" w:cs="Arimo"/>
          <w:sz w:val="22"/>
          <w:szCs w:val="22"/>
        </w:rPr>
        <w:t>There are two sources of overdiagnosis</w:t>
      </w:r>
      <w:r w:rsidR="00013711" w:rsidRPr="00F345BF">
        <w:rPr>
          <w:rFonts w:ascii="Arimo" w:hAnsi="Arimo" w:cs="Arimo"/>
          <w:sz w:val="22"/>
          <w:szCs w:val="22"/>
        </w:rPr>
        <w:t>: the detection of progressive preclinical cancers that would not have progressed to clinical cancer before death due to a breast cancer unrelated cause (yellow)</w:t>
      </w:r>
      <w:r w:rsidR="00013711">
        <w:rPr>
          <w:rFonts w:ascii="Arimo" w:hAnsi="Arimo" w:cs="Arimo"/>
          <w:sz w:val="22"/>
          <w:szCs w:val="22"/>
        </w:rPr>
        <w:t xml:space="preserve">, and </w:t>
      </w:r>
      <w:r w:rsidR="00013711" w:rsidRPr="00F345BF">
        <w:rPr>
          <w:rFonts w:ascii="Arimo" w:hAnsi="Arimo" w:cs="Arimo"/>
          <w:sz w:val="22"/>
          <w:szCs w:val="22"/>
        </w:rPr>
        <w:t>the detection of indolent preclinical cancers (blue)</w:t>
      </w:r>
      <w:r w:rsidR="007252E9">
        <w:rPr>
          <w:rFonts w:ascii="Arimo" w:hAnsi="Arimo" w:cs="Arimo"/>
          <w:sz w:val="22"/>
          <w:szCs w:val="22"/>
        </w:rPr>
        <w:t>.</w:t>
      </w:r>
    </w:p>
    <w:p w14:paraId="5EC0F350" w14:textId="25A822BF" w:rsidR="0057730A" w:rsidRDefault="0057730A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sz w:val="22"/>
          <w:szCs w:val="22"/>
        </w:rPr>
        <w:br w:type="page"/>
      </w:r>
    </w:p>
    <w:p w14:paraId="2D95D3A5" w14:textId="415A19FC" w:rsidR="00772B48" w:rsidRPr="00ED49D3" w:rsidRDefault="00772B48" w:rsidP="00772B48">
      <w:pPr>
        <w:spacing w:line="360" w:lineRule="auto"/>
        <w:rPr>
          <w:rFonts w:ascii="Arimo" w:hAnsi="Arimo" w:cs="Arimo"/>
          <w:color w:val="000000"/>
          <w:sz w:val="22"/>
          <w:szCs w:val="22"/>
        </w:rPr>
      </w:pPr>
      <w:r w:rsidRPr="00E518E3">
        <w:rPr>
          <w:rFonts w:ascii="Arimo" w:hAnsi="Arimo" w:cs="Arimo"/>
          <w:b/>
          <w:bCs/>
          <w:color w:val="000000"/>
          <w:sz w:val="22"/>
          <w:szCs w:val="22"/>
        </w:rPr>
        <w:lastRenderedPageBreak/>
        <w:t xml:space="preserve">Supplement Figure </w:t>
      </w:r>
      <w:r>
        <w:rPr>
          <w:rFonts w:ascii="Arimo" w:hAnsi="Arimo" w:cs="Arimo"/>
          <w:b/>
          <w:bCs/>
          <w:color w:val="000000"/>
          <w:sz w:val="22"/>
          <w:szCs w:val="22"/>
        </w:rPr>
        <w:t xml:space="preserve">5: </w:t>
      </w:r>
      <w:r w:rsidRPr="00ED49D3">
        <w:rPr>
          <w:rFonts w:ascii="Arimo" w:hAnsi="Arimo" w:cs="Arimo"/>
          <w:b/>
          <w:bCs/>
          <w:color w:val="000000"/>
          <w:sz w:val="22"/>
          <w:szCs w:val="22"/>
        </w:rPr>
        <w:t>Sensitivity analysis for prior distribution of screening test sensitivity</w:t>
      </w:r>
      <w:r w:rsidR="00295DCF" w:rsidRPr="00ED49D3">
        <w:rPr>
          <w:rFonts w:ascii="Arimo" w:hAnsi="Arimo" w:cs="Arimo"/>
          <w:b/>
          <w:bCs/>
          <w:color w:val="000000"/>
          <w:sz w:val="22"/>
          <w:szCs w:val="22"/>
        </w:rPr>
        <w:t>.</w:t>
      </w:r>
      <w:r w:rsidR="0022108B">
        <w:rPr>
          <w:rFonts w:ascii="Arimo" w:hAnsi="Arimo" w:cs="Arimo"/>
          <w:color w:val="000000"/>
          <w:sz w:val="22"/>
          <w:szCs w:val="22"/>
        </w:rPr>
        <w:t xml:space="preserve"> </w:t>
      </w:r>
      <w:r w:rsidR="003D1AB2">
        <w:rPr>
          <w:rFonts w:ascii="Arimo" w:hAnsi="Arimo" w:cs="Arimo"/>
          <w:b/>
          <w:bCs/>
          <w:color w:val="000000"/>
          <w:sz w:val="22"/>
          <w:szCs w:val="22"/>
        </w:rPr>
        <w:t>A</w:t>
      </w:r>
      <w:r w:rsidR="003D1AB2">
        <w:rPr>
          <w:rFonts w:ascii="Arimo" w:hAnsi="Arimo" w:cs="Arimo"/>
          <w:color w:val="000000"/>
          <w:sz w:val="22"/>
          <w:szCs w:val="22"/>
        </w:rPr>
        <w:t xml:space="preserve"> Prior and posterior distributions of the screening test sensitivity, varying the prior mean (77%, 82%, 87%, 92%) and the prior standard deviation (5% and 10%).</w:t>
      </w:r>
      <w:r w:rsidR="00ED49D3">
        <w:rPr>
          <w:rFonts w:ascii="Arimo" w:hAnsi="Arimo" w:cs="Arimo"/>
          <w:color w:val="000000"/>
          <w:sz w:val="22"/>
          <w:szCs w:val="22"/>
        </w:rPr>
        <w:t xml:space="preserve"> </w:t>
      </w:r>
      <w:r w:rsidR="00ED49D3">
        <w:rPr>
          <w:rFonts w:ascii="Arimo" w:hAnsi="Arimo" w:cs="Arimo"/>
          <w:b/>
          <w:bCs/>
          <w:color w:val="000000"/>
          <w:sz w:val="22"/>
          <w:szCs w:val="22"/>
        </w:rPr>
        <w:t>B</w:t>
      </w:r>
      <w:r w:rsidR="00ED49D3">
        <w:rPr>
          <w:rFonts w:ascii="Arimo" w:hAnsi="Arimo" w:cs="Arimo"/>
          <w:color w:val="000000"/>
          <w:sz w:val="22"/>
          <w:szCs w:val="22"/>
        </w:rPr>
        <w:t xml:space="preserve"> Posterior </w:t>
      </w:r>
      <w:r w:rsidR="008F5640">
        <w:rPr>
          <w:rFonts w:ascii="Arimo" w:hAnsi="Arimo" w:cs="Arimo"/>
          <w:color w:val="000000"/>
          <w:sz w:val="22"/>
          <w:szCs w:val="22"/>
        </w:rPr>
        <w:t>mean</w:t>
      </w:r>
      <w:r w:rsidR="00ED49D3">
        <w:rPr>
          <w:rFonts w:ascii="Arimo" w:hAnsi="Arimo" w:cs="Arimo"/>
          <w:color w:val="000000"/>
          <w:sz w:val="22"/>
          <w:szCs w:val="22"/>
        </w:rPr>
        <w:t xml:space="preserve"> </w:t>
      </w:r>
      <w:r w:rsidR="008C6488">
        <w:rPr>
          <w:rFonts w:ascii="Arimo" w:hAnsi="Arimo" w:cs="Arimo"/>
          <w:color w:val="000000"/>
          <w:sz w:val="22"/>
          <w:szCs w:val="22"/>
        </w:rPr>
        <w:t>for</w:t>
      </w:r>
      <w:r w:rsidR="00ED49D3">
        <w:rPr>
          <w:rFonts w:ascii="Arimo" w:hAnsi="Arimo" w:cs="Arimo"/>
          <w:color w:val="000000"/>
          <w:sz w:val="22"/>
          <w:szCs w:val="22"/>
        </w:rPr>
        <w:t xml:space="preserve"> </w:t>
      </w:r>
      <w:r w:rsidR="008C6488">
        <w:rPr>
          <w:rFonts w:ascii="Arimo" w:hAnsi="Arimo" w:cs="Arimo"/>
          <w:color w:val="000000"/>
          <w:sz w:val="22"/>
          <w:szCs w:val="22"/>
        </w:rPr>
        <w:t>estimated key model parameters (95% credible interval) predicted overdiagnosis rate (95% prediction interval).</w:t>
      </w:r>
    </w:p>
    <w:p w14:paraId="3E49BAF3" w14:textId="645E1D43" w:rsidR="00772B48" w:rsidRDefault="00FF2C02" w:rsidP="00CE0FFC">
      <w:pPr>
        <w:spacing w:line="360" w:lineRule="auto"/>
        <w:jc w:val="center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noProof/>
          <w:sz w:val="22"/>
          <w:szCs w:val="22"/>
        </w:rPr>
        <w:drawing>
          <wp:inline distT="0" distB="0" distL="0" distR="0" wp14:anchorId="09956ED5" wp14:editId="03215597">
            <wp:extent cx="5295900" cy="666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7E93" w14:textId="573C1FAE" w:rsidR="00772B48" w:rsidRDefault="00772B48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sz w:val="22"/>
          <w:szCs w:val="22"/>
        </w:rPr>
        <w:br w:type="page"/>
      </w:r>
    </w:p>
    <w:p w14:paraId="5ED2EF31" w14:textId="7B80ABD0" w:rsidR="00FB1FAD" w:rsidRDefault="00FB1FAD" w:rsidP="00FB1FAD">
      <w:pPr>
        <w:spacing w:line="360" w:lineRule="auto"/>
        <w:rPr>
          <w:rFonts w:ascii="Arimo" w:hAnsi="Arimo" w:cs="Arimo"/>
          <w:color w:val="000000"/>
          <w:sz w:val="22"/>
          <w:szCs w:val="22"/>
        </w:rPr>
      </w:pPr>
      <w:r w:rsidRPr="00E518E3">
        <w:rPr>
          <w:rFonts w:ascii="Arimo" w:hAnsi="Arimo" w:cs="Arimo"/>
          <w:b/>
          <w:bCs/>
          <w:color w:val="000000"/>
          <w:sz w:val="22"/>
          <w:szCs w:val="22"/>
        </w:rPr>
        <w:lastRenderedPageBreak/>
        <w:t xml:space="preserve">Supplement Figure </w:t>
      </w:r>
      <w:r>
        <w:rPr>
          <w:rFonts w:ascii="Arimo" w:hAnsi="Arimo" w:cs="Arimo"/>
          <w:b/>
          <w:bCs/>
          <w:color w:val="000000"/>
          <w:sz w:val="22"/>
          <w:szCs w:val="22"/>
        </w:rPr>
        <w:t xml:space="preserve">6: </w:t>
      </w:r>
      <w:r w:rsidRPr="00ED49D3">
        <w:rPr>
          <w:rFonts w:ascii="Arimo" w:hAnsi="Arimo" w:cs="Arimo"/>
          <w:b/>
          <w:bCs/>
          <w:color w:val="000000"/>
          <w:sz w:val="22"/>
          <w:szCs w:val="22"/>
        </w:rPr>
        <w:t xml:space="preserve">Sensitivity analysis for prior distribution of </w:t>
      </w:r>
      <w:r w:rsidR="00A0412E">
        <w:rPr>
          <w:rFonts w:ascii="Arimo" w:hAnsi="Arimo" w:cs="Arimo"/>
          <w:b/>
          <w:bCs/>
          <w:color w:val="000000"/>
          <w:sz w:val="22"/>
          <w:szCs w:val="22"/>
        </w:rPr>
        <w:t>the mean sojourn time</w:t>
      </w:r>
      <w:r w:rsidRPr="00ED49D3">
        <w:rPr>
          <w:rFonts w:ascii="Arimo" w:hAnsi="Arimo" w:cs="Arimo"/>
          <w:b/>
          <w:bCs/>
          <w:color w:val="000000"/>
          <w:sz w:val="22"/>
          <w:szCs w:val="22"/>
        </w:rPr>
        <w:t>.</w:t>
      </w:r>
      <w:r>
        <w:rPr>
          <w:rFonts w:ascii="Arimo" w:hAnsi="Arimo" w:cs="Arimo"/>
          <w:color w:val="000000"/>
          <w:sz w:val="22"/>
          <w:szCs w:val="22"/>
        </w:rPr>
        <w:t xml:space="preserve"> </w:t>
      </w:r>
      <w:r>
        <w:rPr>
          <w:rFonts w:ascii="Arimo" w:hAnsi="Arimo" w:cs="Arimo"/>
          <w:b/>
          <w:bCs/>
          <w:color w:val="000000"/>
          <w:sz w:val="22"/>
          <w:szCs w:val="22"/>
        </w:rPr>
        <w:t>A</w:t>
      </w:r>
      <w:r>
        <w:rPr>
          <w:rFonts w:ascii="Arimo" w:hAnsi="Arimo" w:cs="Arimo"/>
          <w:color w:val="000000"/>
          <w:sz w:val="22"/>
          <w:szCs w:val="22"/>
        </w:rPr>
        <w:t xml:space="preserve"> Prior and posterior distributions of the </w:t>
      </w:r>
      <w:r w:rsidR="00116F9E">
        <w:rPr>
          <w:rFonts w:ascii="Arimo" w:hAnsi="Arimo" w:cs="Arimo"/>
          <w:color w:val="000000"/>
          <w:sz w:val="22"/>
          <w:szCs w:val="22"/>
        </w:rPr>
        <w:t xml:space="preserve">mean </w:t>
      </w:r>
      <w:r w:rsidR="006652ED">
        <w:rPr>
          <w:rFonts w:ascii="Arimo" w:hAnsi="Arimo" w:cs="Arimo"/>
          <w:color w:val="000000"/>
          <w:sz w:val="22"/>
          <w:szCs w:val="22"/>
        </w:rPr>
        <w:t>tumor latency period</w:t>
      </w:r>
      <w:r>
        <w:rPr>
          <w:rFonts w:ascii="Arimo" w:hAnsi="Arimo" w:cs="Arimo"/>
          <w:color w:val="000000"/>
          <w:sz w:val="22"/>
          <w:szCs w:val="22"/>
        </w:rPr>
        <w:t xml:space="preserve">, varying the prior mean </w:t>
      </w:r>
      <w:r w:rsidR="006652ED">
        <w:rPr>
          <w:rFonts w:ascii="Arimo" w:hAnsi="Arimo" w:cs="Arimo"/>
          <w:color w:val="000000"/>
          <w:sz w:val="22"/>
          <w:szCs w:val="22"/>
        </w:rPr>
        <w:t xml:space="preserve">(3, 4 and 5 years) </w:t>
      </w:r>
      <w:r>
        <w:rPr>
          <w:rFonts w:ascii="Arimo" w:hAnsi="Arimo" w:cs="Arimo"/>
          <w:color w:val="000000"/>
          <w:sz w:val="22"/>
          <w:szCs w:val="22"/>
        </w:rPr>
        <w:t>and the prior standard deviation (</w:t>
      </w:r>
      <w:r w:rsidR="006652ED">
        <w:rPr>
          <w:rFonts w:ascii="Arimo" w:hAnsi="Arimo" w:cs="Arimo"/>
          <w:color w:val="000000"/>
          <w:sz w:val="22"/>
          <w:szCs w:val="22"/>
        </w:rPr>
        <w:t>0.5, 1, and 2 years</w:t>
      </w:r>
      <w:r>
        <w:rPr>
          <w:rFonts w:ascii="Arimo" w:hAnsi="Arimo" w:cs="Arimo"/>
          <w:color w:val="000000"/>
          <w:sz w:val="22"/>
          <w:szCs w:val="22"/>
        </w:rPr>
        <w:t xml:space="preserve">). </w:t>
      </w:r>
      <w:r>
        <w:rPr>
          <w:rFonts w:ascii="Arimo" w:hAnsi="Arimo" w:cs="Arimo"/>
          <w:b/>
          <w:bCs/>
          <w:color w:val="000000"/>
          <w:sz w:val="22"/>
          <w:szCs w:val="22"/>
        </w:rPr>
        <w:t>B</w:t>
      </w:r>
      <w:r>
        <w:rPr>
          <w:rFonts w:ascii="Arimo" w:hAnsi="Arimo" w:cs="Arimo"/>
          <w:color w:val="000000"/>
          <w:sz w:val="22"/>
          <w:szCs w:val="22"/>
        </w:rPr>
        <w:t xml:space="preserve"> Posterior </w:t>
      </w:r>
      <w:r w:rsidR="006A3C83">
        <w:rPr>
          <w:rFonts w:ascii="Arimo" w:hAnsi="Arimo" w:cs="Arimo"/>
          <w:color w:val="000000"/>
          <w:sz w:val="22"/>
          <w:szCs w:val="22"/>
        </w:rPr>
        <w:t>mean</w:t>
      </w:r>
      <w:r>
        <w:rPr>
          <w:rFonts w:ascii="Arimo" w:hAnsi="Arimo" w:cs="Arimo"/>
          <w:color w:val="000000"/>
          <w:sz w:val="22"/>
          <w:szCs w:val="22"/>
        </w:rPr>
        <w:t xml:space="preserve"> for estimated key model parameters (95% credible interval) predicted overdiagnosis rate (95% prediction interval).</w:t>
      </w:r>
    </w:p>
    <w:p w14:paraId="371E029C" w14:textId="792C0FFD" w:rsidR="0029515E" w:rsidRPr="00ED49D3" w:rsidRDefault="002E27C8" w:rsidP="00DF6DBB">
      <w:pPr>
        <w:spacing w:line="360" w:lineRule="auto"/>
        <w:jc w:val="center"/>
        <w:rPr>
          <w:rFonts w:ascii="Arimo" w:hAnsi="Arimo" w:cs="Arimo"/>
          <w:color w:val="000000"/>
          <w:sz w:val="22"/>
          <w:szCs w:val="22"/>
        </w:rPr>
      </w:pPr>
      <w:r>
        <w:rPr>
          <w:rFonts w:ascii="Arimo" w:hAnsi="Arimo" w:cs="Arimo"/>
          <w:noProof/>
          <w:color w:val="000000"/>
          <w:sz w:val="22"/>
          <w:szCs w:val="22"/>
        </w:rPr>
        <w:drawing>
          <wp:inline distT="0" distB="0" distL="0" distR="0" wp14:anchorId="2A6E4763" wp14:editId="3C54D61C">
            <wp:extent cx="5173624" cy="5834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78" cy="583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34C5" w14:textId="719DC48E" w:rsidR="00FB1FAD" w:rsidRDefault="00FB1FAD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sz w:val="22"/>
          <w:szCs w:val="22"/>
        </w:rPr>
        <w:br w:type="page"/>
      </w:r>
    </w:p>
    <w:p w14:paraId="22028049" w14:textId="14C028D0" w:rsidR="005F7143" w:rsidRDefault="0057730A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 w:rsidRPr="0057730A">
        <w:rPr>
          <w:rFonts w:ascii="Arimo" w:hAnsi="Arimo" w:cs="Arimo"/>
          <w:b/>
          <w:bCs/>
          <w:sz w:val="22"/>
          <w:szCs w:val="22"/>
        </w:rPr>
        <w:lastRenderedPageBreak/>
        <w:t>Supplement Table 1.</w:t>
      </w:r>
      <w:r w:rsidRPr="0057730A">
        <w:rPr>
          <w:rFonts w:ascii="Arial" w:eastAsia="Arial" w:hAnsi="Arial" w:cs="Arial"/>
          <w:b/>
          <w:bCs/>
          <w:color w:val="000000" w:themeColor="dark1"/>
          <w:sz w:val="26"/>
          <w:szCs w:val="26"/>
        </w:rPr>
        <w:t xml:space="preserve"> </w:t>
      </w:r>
      <w:r>
        <w:rPr>
          <w:rFonts w:ascii="Arimo" w:hAnsi="Arimo" w:cs="Arimo"/>
          <w:b/>
          <w:bCs/>
          <w:sz w:val="22"/>
          <w:szCs w:val="22"/>
        </w:rPr>
        <w:t>Selection of c</w:t>
      </w:r>
      <w:r w:rsidRPr="0057730A">
        <w:rPr>
          <w:rFonts w:ascii="Arimo" w:hAnsi="Arimo" w:cs="Arimo"/>
          <w:b/>
          <w:bCs/>
          <w:sz w:val="22"/>
          <w:szCs w:val="22"/>
        </w:rPr>
        <w:t xml:space="preserve">hangepoint combinations for the preclinical onset rate. </w:t>
      </w:r>
      <w:r w:rsidRPr="0057730A">
        <w:rPr>
          <w:rFonts w:ascii="Arimo" w:hAnsi="Arimo" w:cs="Arimo"/>
          <w:sz w:val="22"/>
          <w:szCs w:val="22"/>
        </w:rPr>
        <w:t xml:space="preserve">Models with different combinations of changepoints </w:t>
      </w:r>
      <w:r w:rsidR="00F97566">
        <w:rPr>
          <w:rFonts w:ascii="Arimo" w:hAnsi="Arimo" w:cs="Arimo"/>
          <w:sz w:val="22"/>
          <w:szCs w:val="22"/>
        </w:rPr>
        <w:t>(s</w:t>
      </w:r>
      <w:r w:rsidR="00F97566">
        <w:rPr>
          <w:rFonts w:ascii="Arimo" w:hAnsi="Arimo" w:cs="Arimo"/>
          <w:sz w:val="22"/>
          <w:szCs w:val="22"/>
          <w:vertAlign w:val="subscript"/>
        </w:rPr>
        <w:t>0</w:t>
      </w:r>
      <w:r w:rsidR="00F97566">
        <w:rPr>
          <w:rFonts w:ascii="Arimo" w:hAnsi="Arimo" w:cs="Arimo"/>
          <w:sz w:val="22"/>
          <w:szCs w:val="22"/>
        </w:rPr>
        <w:t>,s</w:t>
      </w:r>
      <w:r w:rsidR="00F97566">
        <w:rPr>
          <w:rFonts w:ascii="Arimo" w:hAnsi="Arimo" w:cs="Arimo"/>
          <w:sz w:val="22"/>
          <w:szCs w:val="22"/>
          <w:vertAlign w:val="subscript"/>
        </w:rPr>
        <w:t>1</w:t>
      </w:r>
      <w:r w:rsidR="00F97566">
        <w:rPr>
          <w:rFonts w:ascii="Arimo" w:hAnsi="Arimo" w:cs="Arimo"/>
          <w:sz w:val="22"/>
          <w:szCs w:val="22"/>
        </w:rPr>
        <w:t>,s</w:t>
      </w:r>
      <w:r w:rsidR="00F97566">
        <w:rPr>
          <w:rFonts w:ascii="Arimo" w:hAnsi="Arimo" w:cs="Arimo"/>
          <w:sz w:val="22"/>
          <w:szCs w:val="22"/>
          <w:vertAlign w:val="subscript"/>
        </w:rPr>
        <w:t>2</w:t>
      </w:r>
      <w:r w:rsidR="00F97566">
        <w:rPr>
          <w:rFonts w:ascii="Arimo" w:hAnsi="Arimo" w:cs="Arimo"/>
          <w:sz w:val="22"/>
          <w:szCs w:val="22"/>
        </w:rPr>
        <w:t xml:space="preserve">) </w:t>
      </w:r>
      <w:r w:rsidRPr="0057730A">
        <w:rPr>
          <w:rFonts w:ascii="Arimo" w:hAnsi="Arimo" w:cs="Arimo"/>
          <w:sz w:val="22"/>
          <w:szCs w:val="22"/>
        </w:rPr>
        <w:t>were compared using Bayesian leave-one out cross validation. For each model, the expected log probability density (ELPD) and the ELPD</w:t>
      </w:r>
      <w:r w:rsidR="008624BC">
        <w:rPr>
          <w:rFonts w:ascii="Arimo" w:hAnsi="Arimo" w:cs="Arimo"/>
          <w:sz w:val="22"/>
          <w:szCs w:val="22"/>
        </w:rPr>
        <w:t xml:space="preserve"> difference</w:t>
      </w:r>
      <w:r w:rsidRPr="0057730A">
        <w:rPr>
          <w:rFonts w:ascii="Arimo" w:hAnsi="Arimo" w:cs="Arimo"/>
          <w:sz w:val="22"/>
          <w:szCs w:val="22"/>
        </w:rPr>
        <w:t xml:space="preserve"> </w:t>
      </w:r>
      <w:r w:rsidR="008624BC">
        <w:rPr>
          <w:rFonts w:ascii="Arimo" w:hAnsi="Arimo" w:cs="Arimo"/>
          <w:sz w:val="22"/>
          <w:szCs w:val="22"/>
        </w:rPr>
        <w:t>to</w:t>
      </w:r>
      <w:r w:rsidRPr="0057730A">
        <w:rPr>
          <w:rFonts w:ascii="Arimo" w:hAnsi="Arimo" w:cs="Arimo"/>
          <w:sz w:val="22"/>
          <w:szCs w:val="22"/>
        </w:rPr>
        <w:t xml:space="preserve"> the best fitting model (G6) was computed.</w:t>
      </w:r>
    </w:p>
    <w:p w14:paraId="241E2297" w14:textId="3321B91F" w:rsidR="0057730A" w:rsidRDefault="0057730A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</w:p>
    <w:tbl>
      <w:tblPr>
        <w:tblW w:w="594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40"/>
        <w:gridCol w:w="1240"/>
        <w:gridCol w:w="2560"/>
      </w:tblGrid>
      <w:tr w:rsidR="0057730A" w:rsidRPr="000C6791" w14:paraId="60801487" w14:textId="77777777" w:rsidTr="000C6791">
        <w:trPr>
          <w:trHeight w:val="476"/>
        </w:trPr>
        <w:tc>
          <w:tcPr>
            <w:tcW w:w="2140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E87E56A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b/>
                <w:bCs/>
                <w:sz w:val="20"/>
                <w:szCs w:val="20"/>
              </w:rPr>
              <w:t>Changepoint combination</w:t>
            </w:r>
          </w:p>
        </w:tc>
        <w:tc>
          <w:tcPr>
            <w:tcW w:w="1240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E7904CD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b/>
                <w:bCs/>
                <w:sz w:val="20"/>
                <w:szCs w:val="20"/>
              </w:rPr>
              <w:t>ELPD</w:t>
            </w:r>
          </w:p>
        </w:tc>
        <w:tc>
          <w:tcPr>
            <w:tcW w:w="2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13B9F887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b/>
                <w:bCs/>
                <w:sz w:val="20"/>
                <w:szCs w:val="20"/>
              </w:rPr>
              <w:t xml:space="preserve">ELPD difference (SE) </w:t>
            </w:r>
          </w:p>
        </w:tc>
      </w:tr>
      <w:tr w:rsidR="0057730A" w:rsidRPr="000C6791" w14:paraId="4E167648" w14:textId="77777777" w:rsidTr="000C6791">
        <w:trPr>
          <w:trHeight w:val="476"/>
        </w:trPr>
        <w:tc>
          <w:tcPr>
            <w:tcW w:w="2140" w:type="dxa"/>
            <w:tcBorders>
              <w:top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2CA075CE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G6: (40, 55, 65)</w:t>
            </w:r>
          </w:p>
        </w:tc>
        <w:tc>
          <w:tcPr>
            <w:tcW w:w="1240" w:type="dxa"/>
            <w:tcBorders>
              <w:top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22D435DB" w14:textId="5B50BBDA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-4347.0</w:t>
            </w:r>
          </w:p>
        </w:tc>
        <w:tc>
          <w:tcPr>
            <w:tcW w:w="2560" w:type="dxa"/>
            <w:tcBorders>
              <w:top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222DA1E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</w:t>
            </w:r>
          </w:p>
        </w:tc>
      </w:tr>
      <w:tr w:rsidR="0057730A" w:rsidRPr="000C6791" w14:paraId="4F27F243" w14:textId="77777777" w:rsidTr="000C6791">
        <w:trPr>
          <w:trHeight w:val="476"/>
        </w:trPr>
        <w:tc>
          <w:tcPr>
            <w:tcW w:w="21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EC489A3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G5: (45, 55, 65)</w:t>
            </w:r>
          </w:p>
        </w:tc>
        <w:tc>
          <w:tcPr>
            <w:tcW w:w="12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64E1181E" w14:textId="43438B56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 xml:space="preserve">-4348.9 </w:t>
            </w:r>
          </w:p>
        </w:tc>
        <w:tc>
          <w:tcPr>
            <w:tcW w:w="256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2A6711F0" w14:textId="51477AFF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-1.9 (1.</w:t>
            </w:r>
            <w:r w:rsidR="00716985">
              <w:rPr>
                <w:rFonts w:ascii="Arimo" w:hAnsi="Arimo" w:cs="Arimo"/>
                <w:sz w:val="20"/>
                <w:szCs w:val="20"/>
              </w:rPr>
              <w:t>7</w:t>
            </w:r>
            <w:r w:rsidRPr="000C6791">
              <w:rPr>
                <w:rFonts w:ascii="Arimo" w:hAnsi="Arimo" w:cs="Arimo"/>
                <w:sz w:val="20"/>
                <w:szCs w:val="20"/>
              </w:rPr>
              <w:t>)</w:t>
            </w:r>
          </w:p>
        </w:tc>
      </w:tr>
      <w:tr w:rsidR="0057730A" w:rsidRPr="000C6791" w14:paraId="32EB6E7B" w14:textId="77777777" w:rsidTr="000C6791">
        <w:trPr>
          <w:trHeight w:val="476"/>
        </w:trPr>
        <w:tc>
          <w:tcPr>
            <w:tcW w:w="21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A85D885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G1: (35, 50, 65)</w:t>
            </w:r>
          </w:p>
        </w:tc>
        <w:tc>
          <w:tcPr>
            <w:tcW w:w="12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0BD03A8A" w14:textId="114546B9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-4349.8</w:t>
            </w:r>
          </w:p>
        </w:tc>
        <w:tc>
          <w:tcPr>
            <w:tcW w:w="256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E6279E7" w14:textId="2F3C5CF9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-2.</w:t>
            </w:r>
            <w:r w:rsidR="00716985">
              <w:rPr>
                <w:rFonts w:ascii="Arimo" w:hAnsi="Arimo" w:cs="Arimo"/>
                <w:sz w:val="20"/>
                <w:szCs w:val="20"/>
              </w:rPr>
              <w:t>8</w:t>
            </w:r>
            <w:r w:rsidRPr="000C6791">
              <w:rPr>
                <w:rFonts w:ascii="Arimo" w:hAnsi="Arimo" w:cs="Arimo"/>
                <w:sz w:val="20"/>
                <w:szCs w:val="20"/>
              </w:rPr>
              <w:t xml:space="preserve"> (2.5)</w:t>
            </w:r>
          </w:p>
        </w:tc>
      </w:tr>
      <w:tr w:rsidR="0057730A" w:rsidRPr="000C6791" w14:paraId="2CFD80A5" w14:textId="77777777" w:rsidTr="000C6791">
        <w:trPr>
          <w:trHeight w:val="476"/>
        </w:trPr>
        <w:tc>
          <w:tcPr>
            <w:tcW w:w="21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0CFA3D2D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G3: (35, 50, 60)</w:t>
            </w:r>
          </w:p>
        </w:tc>
        <w:tc>
          <w:tcPr>
            <w:tcW w:w="12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7709AEAD" w14:textId="29B6F0F0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-4349.8</w:t>
            </w:r>
          </w:p>
        </w:tc>
        <w:tc>
          <w:tcPr>
            <w:tcW w:w="256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97F200D" w14:textId="381A3C14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-2.</w:t>
            </w:r>
            <w:r w:rsidR="00716985">
              <w:rPr>
                <w:rFonts w:ascii="Arimo" w:hAnsi="Arimo" w:cs="Arimo"/>
                <w:sz w:val="20"/>
                <w:szCs w:val="20"/>
              </w:rPr>
              <w:t>8</w:t>
            </w:r>
            <w:r w:rsidRPr="000C6791">
              <w:rPr>
                <w:rFonts w:ascii="Arimo" w:hAnsi="Arimo" w:cs="Arimo"/>
                <w:sz w:val="20"/>
                <w:szCs w:val="20"/>
              </w:rPr>
              <w:t xml:space="preserve"> (2.5)</w:t>
            </w:r>
          </w:p>
        </w:tc>
      </w:tr>
      <w:tr w:rsidR="0057730A" w:rsidRPr="000C6791" w14:paraId="1C495728" w14:textId="77777777" w:rsidTr="000C6791">
        <w:trPr>
          <w:trHeight w:val="476"/>
        </w:trPr>
        <w:tc>
          <w:tcPr>
            <w:tcW w:w="21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143CFF54" w14:textId="1BDC367C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G4: (40, 50, 60)</w:t>
            </w:r>
          </w:p>
        </w:tc>
        <w:tc>
          <w:tcPr>
            <w:tcW w:w="124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031BF4A3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 xml:space="preserve">-4349.834 </w:t>
            </w:r>
          </w:p>
        </w:tc>
        <w:tc>
          <w:tcPr>
            <w:tcW w:w="2560" w:type="dxa"/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6284D0C1" w14:textId="74DD3D4B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-2.8 (2.5)</w:t>
            </w:r>
          </w:p>
        </w:tc>
      </w:tr>
      <w:tr w:rsidR="0057730A" w:rsidRPr="000C6791" w14:paraId="30DA4B21" w14:textId="77777777" w:rsidTr="000C6791">
        <w:trPr>
          <w:trHeight w:val="476"/>
        </w:trPr>
        <w:tc>
          <w:tcPr>
            <w:tcW w:w="2140" w:type="dxa"/>
            <w:tcBorders>
              <w:bottom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44A1583F" w14:textId="77777777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G2: (40, 50, 65)</w:t>
            </w:r>
          </w:p>
        </w:tc>
        <w:tc>
          <w:tcPr>
            <w:tcW w:w="1240" w:type="dxa"/>
            <w:tcBorders>
              <w:bottom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7CC343FF" w14:textId="54D28C3A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 xml:space="preserve">-4351.6 </w:t>
            </w:r>
          </w:p>
        </w:tc>
        <w:tc>
          <w:tcPr>
            <w:tcW w:w="2560" w:type="dxa"/>
            <w:tcBorders>
              <w:bottom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  <w:hideMark/>
          </w:tcPr>
          <w:p w14:paraId="6A14890B" w14:textId="260023CE" w:rsidR="0057730A" w:rsidRPr="000C6791" w:rsidRDefault="0057730A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-4.</w:t>
            </w:r>
            <w:r w:rsidR="00716985">
              <w:rPr>
                <w:rFonts w:ascii="Arimo" w:hAnsi="Arimo" w:cs="Arimo"/>
                <w:sz w:val="20"/>
                <w:szCs w:val="20"/>
              </w:rPr>
              <w:t>6</w:t>
            </w:r>
            <w:r w:rsidRPr="000C6791">
              <w:rPr>
                <w:rFonts w:ascii="Arimo" w:hAnsi="Arimo" w:cs="Arimo"/>
                <w:sz w:val="20"/>
                <w:szCs w:val="20"/>
              </w:rPr>
              <w:t xml:space="preserve"> (2.8)</w:t>
            </w:r>
          </w:p>
        </w:tc>
      </w:tr>
      <w:tr w:rsidR="0061295F" w:rsidRPr="000C6791" w14:paraId="62942031" w14:textId="77777777" w:rsidTr="000C6791">
        <w:trPr>
          <w:trHeight w:val="476"/>
        </w:trPr>
        <w:tc>
          <w:tcPr>
            <w:tcW w:w="5940" w:type="dxa"/>
            <w:gridSpan w:val="3"/>
            <w:tcBorders>
              <w:top w:val="single" w:sz="4" w:space="0" w:color="auto"/>
            </w:tcBorders>
            <w:shd w:val="clear" w:color="auto" w:fill="auto"/>
            <w:tcMar>
              <w:top w:w="29" w:type="dxa"/>
              <w:left w:w="144" w:type="dxa"/>
              <w:bottom w:w="29" w:type="dxa"/>
              <w:right w:w="144" w:type="dxa"/>
            </w:tcMar>
            <w:vAlign w:val="center"/>
          </w:tcPr>
          <w:p w14:paraId="29B0114A" w14:textId="512D846C" w:rsidR="0061295F" w:rsidRPr="000C6791" w:rsidRDefault="0061295F" w:rsidP="0061295F">
            <w:pPr>
              <w:spacing w:line="276" w:lineRule="auto"/>
              <w:jc w:val="both"/>
              <w:rPr>
                <w:rFonts w:ascii="Arimo" w:hAnsi="Arimo" w:cs="Arimo"/>
                <w:sz w:val="20"/>
                <w:szCs w:val="20"/>
              </w:rPr>
            </w:pPr>
            <w:r w:rsidRPr="000C6791">
              <w:rPr>
                <w:rFonts w:ascii="Arimo" w:hAnsi="Arimo" w:cs="Arimo"/>
                <w:sz w:val="20"/>
                <w:szCs w:val="20"/>
              </w:rPr>
              <w:t>ELPD: expected log probability density; SE: standard error</w:t>
            </w:r>
          </w:p>
        </w:tc>
      </w:tr>
    </w:tbl>
    <w:p w14:paraId="2FC7B1EE" w14:textId="5C38C257" w:rsidR="0075024A" w:rsidRDefault="0075024A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>
        <w:rPr>
          <w:rFonts w:ascii="Arimo" w:hAnsi="Arimo" w:cs="Arimo"/>
          <w:sz w:val="22"/>
          <w:szCs w:val="22"/>
        </w:rPr>
        <w:br w:type="page"/>
      </w:r>
    </w:p>
    <w:p w14:paraId="29114212" w14:textId="069C3CF9" w:rsidR="005638CC" w:rsidRDefault="005638CC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  <w:r w:rsidRPr="0057730A">
        <w:rPr>
          <w:rFonts w:ascii="Arimo" w:hAnsi="Arimo" w:cs="Arimo"/>
          <w:b/>
          <w:bCs/>
          <w:sz w:val="22"/>
          <w:szCs w:val="22"/>
        </w:rPr>
        <w:lastRenderedPageBreak/>
        <w:t xml:space="preserve">Supplement Table </w:t>
      </w:r>
      <w:r w:rsidR="0068186C">
        <w:rPr>
          <w:rFonts w:ascii="Arimo" w:hAnsi="Arimo" w:cs="Arimo"/>
          <w:b/>
          <w:bCs/>
          <w:sz w:val="22"/>
          <w:szCs w:val="22"/>
        </w:rPr>
        <w:t>2</w:t>
      </w:r>
      <w:r>
        <w:rPr>
          <w:rFonts w:ascii="Arimo" w:hAnsi="Arimo" w:cs="Arimo"/>
          <w:b/>
          <w:bCs/>
          <w:sz w:val="22"/>
          <w:szCs w:val="22"/>
        </w:rPr>
        <w:t xml:space="preserve">. </w:t>
      </w:r>
      <w:del w:id="0" w:author="Marc Ryser" w:date="2022-01-25T16:19:00Z">
        <w:r w:rsidDel="00FD0AA3">
          <w:rPr>
            <w:rFonts w:ascii="Arimo" w:hAnsi="Arimo" w:cs="Arimo"/>
            <w:b/>
            <w:bCs/>
            <w:sz w:val="22"/>
            <w:szCs w:val="22"/>
          </w:rPr>
          <w:delText>Non-progressive</w:delText>
        </w:r>
      </w:del>
      <w:ins w:id="1" w:author="Marc Ryser" w:date="2022-01-25T16:19:00Z">
        <w:r w:rsidR="00FD0AA3">
          <w:rPr>
            <w:rFonts w:ascii="Arimo" w:hAnsi="Arimo" w:cs="Arimo"/>
            <w:b/>
            <w:bCs/>
            <w:sz w:val="22"/>
            <w:szCs w:val="22"/>
          </w:rPr>
          <w:t>Purely progressive</w:t>
        </w:r>
      </w:ins>
      <w:r>
        <w:rPr>
          <w:rFonts w:ascii="Arimo" w:hAnsi="Arimo" w:cs="Arimo"/>
          <w:b/>
          <w:bCs/>
          <w:sz w:val="22"/>
          <w:szCs w:val="22"/>
        </w:rPr>
        <w:t xml:space="preserve"> natural history model. </w:t>
      </w:r>
      <w:r>
        <w:rPr>
          <w:rFonts w:ascii="Arimo" w:hAnsi="Arimo" w:cs="Arimo"/>
          <w:sz w:val="22"/>
          <w:szCs w:val="22"/>
        </w:rPr>
        <w:t xml:space="preserve">A </w:t>
      </w:r>
      <w:ins w:id="2" w:author="Marc Ryser" w:date="2022-01-25T16:19:00Z">
        <w:r w:rsidR="000C7EDC">
          <w:rPr>
            <w:rFonts w:ascii="Arimo" w:hAnsi="Arimo" w:cs="Arimo"/>
            <w:sz w:val="22"/>
            <w:szCs w:val="22"/>
          </w:rPr>
          <w:t xml:space="preserve">purely </w:t>
        </w:r>
      </w:ins>
      <w:r>
        <w:rPr>
          <w:rFonts w:ascii="Arimo" w:hAnsi="Arimo" w:cs="Arimo"/>
          <w:sz w:val="22"/>
          <w:szCs w:val="22"/>
        </w:rPr>
        <w:t>progressive disease model</w:t>
      </w:r>
      <w:r w:rsidR="00E01BF9">
        <w:rPr>
          <w:rFonts w:ascii="Arimo" w:hAnsi="Arimo" w:cs="Arimo"/>
          <w:sz w:val="22"/>
          <w:szCs w:val="22"/>
        </w:rPr>
        <w:t xml:space="preserve">, </w:t>
      </w:r>
      <w:r>
        <w:rPr>
          <w:rFonts w:ascii="Arimo" w:hAnsi="Arimo" w:cs="Arimo"/>
          <w:sz w:val="22"/>
          <w:szCs w:val="22"/>
        </w:rPr>
        <w:t xml:space="preserve">not allowing for </w:t>
      </w:r>
      <w:r w:rsidR="00E01BF9">
        <w:rPr>
          <w:rFonts w:ascii="Arimo" w:hAnsi="Arimo" w:cs="Arimo"/>
          <w:sz w:val="22"/>
          <w:szCs w:val="22"/>
        </w:rPr>
        <w:t xml:space="preserve">any </w:t>
      </w:r>
      <w:r>
        <w:rPr>
          <w:rFonts w:ascii="Arimo" w:hAnsi="Arimo" w:cs="Arimo"/>
          <w:sz w:val="22"/>
          <w:szCs w:val="22"/>
        </w:rPr>
        <w:t>non-progressive cancers</w:t>
      </w:r>
      <w:r w:rsidR="00E01BF9">
        <w:rPr>
          <w:rFonts w:ascii="Arimo" w:hAnsi="Arimo" w:cs="Arimo"/>
          <w:sz w:val="22"/>
          <w:szCs w:val="22"/>
        </w:rPr>
        <w:t>,</w:t>
      </w:r>
      <w:r>
        <w:rPr>
          <w:rFonts w:ascii="Arimo" w:hAnsi="Arimo" w:cs="Arimo"/>
          <w:sz w:val="22"/>
          <w:szCs w:val="22"/>
        </w:rPr>
        <w:t xml:space="preserve"> was fit to the data</w:t>
      </w:r>
      <w:r w:rsidR="00605CFF">
        <w:rPr>
          <w:rFonts w:ascii="Arimo" w:hAnsi="Arimo" w:cs="Arimo"/>
          <w:sz w:val="22"/>
          <w:szCs w:val="22"/>
        </w:rPr>
        <w:t xml:space="preserve"> </w:t>
      </w:r>
      <w:r w:rsidR="004421FE">
        <w:rPr>
          <w:rFonts w:ascii="Arimo" w:hAnsi="Arimo" w:cs="Arimo"/>
          <w:sz w:val="22"/>
          <w:szCs w:val="22"/>
        </w:rPr>
        <w:t>and t</w:t>
      </w:r>
      <w:r>
        <w:rPr>
          <w:rFonts w:ascii="Arimo" w:hAnsi="Arimo" w:cs="Arimo"/>
          <w:sz w:val="22"/>
          <w:szCs w:val="22"/>
        </w:rPr>
        <w:t>he parameter estimates were used to predict the rate of overdiagnosis under biennial screening ages 50 to 74 years</w:t>
      </w:r>
      <w:r w:rsidR="004421FE">
        <w:rPr>
          <w:rFonts w:ascii="Arimo" w:hAnsi="Arimo" w:cs="Arimo"/>
          <w:sz w:val="22"/>
          <w:szCs w:val="22"/>
        </w:rPr>
        <w:t xml:space="preserve"> (second column)</w:t>
      </w:r>
      <w:r>
        <w:rPr>
          <w:rFonts w:ascii="Arimo" w:hAnsi="Arimo" w:cs="Arimo"/>
          <w:sz w:val="22"/>
          <w:szCs w:val="22"/>
        </w:rPr>
        <w:t>.</w:t>
      </w:r>
      <w:r w:rsidR="00605CFF">
        <w:rPr>
          <w:rFonts w:ascii="Arimo" w:hAnsi="Arimo" w:cs="Arimo"/>
          <w:sz w:val="22"/>
          <w:szCs w:val="22"/>
        </w:rPr>
        <w:t xml:space="preserve"> The mixture model results </w:t>
      </w:r>
      <w:r w:rsidR="004F594C">
        <w:rPr>
          <w:rFonts w:ascii="Arimo" w:hAnsi="Arimo" w:cs="Arimo"/>
          <w:sz w:val="22"/>
          <w:szCs w:val="22"/>
        </w:rPr>
        <w:t xml:space="preserve">are shown for the sake of comparison </w:t>
      </w:r>
      <w:r w:rsidR="00605CFF">
        <w:rPr>
          <w:rFonts w:ascii="Arimo" w:hAnsi="Arimo" w:cs="Arimo"/>
          <w:sz w:val="22"/>
          <w:szCs w:val="22"/>
        </w:rPr>
        <w:t>(third column).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357"/>
        <w:gridCol w:w="2693"/>
        <w:gridCol w:w="2693"/>
      </w:tblGrid>
      <w:tr w:rsidR="00605CFF" w:rsidRPr="009C143B" w14:paraId="04C311EF" w14:textId="0403277D" w:rsidTr="00605CFF">
        <w:trPr>
          <w:trHeight w:val="19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1667835A" w14:textId="77777777" w:rsidR="00605CFF" w:rsidRPr="00D93575" w:rsidRDefault="00605CFF" w:rsidP="00D43302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>
              <w:rPr>
                <w:rFonts w:ascii="Arimo" w:hAnsi="Arimo" w:cs="Arimo"/>
                <w:b/>
                <w:bCs/>
                <w:sz w:val="20"/>
                <w:szCs w:val="20"/>
              </w:rPr>
              <w:t>Model parameter</w:t>
            </w:r>
          </w:p>
        </w:tc>
        <w:tc>
          <w:tcPr>
            <w:tcW w:w="5386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080E99BD" w14:textId="7C59092D" w:rsidR="00605CFF" w:rsidRPr="009C143B" w:rsidRDefault="00605CFF" w:rsidP="00004969">
            <w:pPr>
              <w:jc w:val="center"/>
              <w:rPr>
                <w:rFonts w:ascii="Arimo" w:hAnsi="Arimo" w:cs="Arimo"/>
                <w:b/>
                <w:bCs/>
                <w:sz w:val="20"/>
                <w:szCs w:val="20"/>
              </w:rPr>
            </w:pPr>
            <w:r w:rsidRPr="009C143B">
              <w:rPr>
                <w:rFonts w:ascii="Arimo" w:hAnsi="Arimo" w:cs="Arimo"/>
                <w:b/>
                <w:bCs/>
                <w:sz w:val="20"/>
                <w:szCs w:val="20"/>
              </w:rPr>
              <w:t>Posterior mean</w:t>
            </w:r>
            <w:r w:rsidR="00004969">
              <w:rPr>
                <w:rFonts w:ascii="Arimo" w:hAnsi="Arimo" w:cs="Arimo"/>
                <w:b/>
                <w:bCs/>
                <w:sz w:val="20"/>
                <w:szCs w:val="20"/>
              </w:rPr>
              <w:t xml:space="preserve"> </w:t>
            </w:r>
            <w:r w:rsidRPr="009C143B">
              <w:rPr>
                <w:rFonts w:ascii="Arimo" w:hAnsi="Arimo" w:cs="Arimo"/>
                <w:b/>
                <w:bCs/>
                <w:sz w:val="20"/>
                <w:szCs w:val="20"/>
              </w:rPr>
              <w:t>(95% credible interval)</w:t>
            </w:r>
          </w:p>
        </w:tc>
      </w:tr>
      <w:tr w:rsidR="00605CFF" w:rsidRPr="009C143B" w14:paraId="48CD953E" w14:textId="77777777" w:rsidTr="00E5044C">
        <w:trPr>
          <w:trHeight w:val="192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C205C02" w14:textId="77777777" w:rsidR="00605CFF" w:rsidRDefault="00605CFF" w:rsidP="00D43302">
            <w:pPr>
              <w:jc w:val="both"/>
              <w:rPr>
                <w:rFonts w:ascii="Arimo" w:hAnsi="Arimo" w:cs="Arimo"/>
                <w:b/>
                <w:bCs/>
                <w:sz w:val="20"/>
                <w:szCs w:val="20"/>
              </w:rPr>
            </w:pP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10769F3B" w14:textId="0E3179F3" w:rsidR="00605CFF" w:rsidRPr="009C143B" w:rsidRDefault="00605CFF" w:rsidP="0015238B">
            <w:pPr>
              <w:jc w:val="center"/>
              <w:rPr>
                <w:rFonts w:ascii="Arimo" w:hAnsi="Arimo" w:cs="Arimo"/>
                <w:b/>
                <w:bCs/>
                <w:sz w:val="20"/>
                <w:szCs w:val="20"/>
              </w:rPr>
            </w:pPr>
            <w:r>
              <w:rPr>
                <w:rFonts w:ascii="Arimo" w:hAnsi="Arimo" w:cs="Arimo"/>
                <w:b/>
                <w:bCs/>
                <w:sz w:val="20"/>
                <w:szCs w:val="20"/>
              </w:rPr>
              <w:t>Progressive model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31C7607E" w14:textId="18CB355F" w:rsidR="00605CFF" w:rsidRPr="009C143B" w:rsidRDefault="00605CFF" w:rsidP="0015238B">
            <w:pPr>
              <w:jc w:val="center"/>
              <w:rPr>
                <w:rFonts w:ascii="Arimo" w:hAnsi="Arimo" w:cs="Arimo"/>
                <w:b/>
                <w:bCs/>
                <w:sz w:val="20"/>
                <w:szCs w:val="20"/>
              </w:rPr>
            </w:pPr>
            <w:r>
              <w:rPr>
                <w:rFonts w:ascii="Arimo" w:hAnsi="Arimo" w:cs="Arimo"/>
                <w:b/>
                <w:bCs/>
                <w:sz w:val="20"/>
                <w:szCs w:val="20"/>
              </w:rPr>
              <w:t>Mixture model</w:t>
            </w:r>
          </w:p>
        </w:tc>
      </w:tr>
      <w:tr w:rsidR="009242C5" w:rsidRPr="009C143B" w14:paraId="29745E24" w14:textId="332CAB65" w:rsidTr="009665A8">
        <w:trPr>
          <w:trHeight w:val="21"/>
        </w:trPr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4A93ACE1" w14:textId="77777777" w:rsidR="009242C5" w:rsidRPr="009C143B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Preclinical onset rate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for</w:t>
            </w:r>
          </w:p>
          <w:p w14:paraId="1E5C1047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  <w:vertAlign w:val="superscript"/>
              </w:rPr>
            </w:pPr>
            <w:r w:rsidRPr="009C143B">
              <w:rPr>
                <w:rFonts w:ascii="Arimo" w:hAnsi="Arimo" w:cs="Arimo"/>
                <w:sz w:val="20"/>
                <w:szCs w:val="20"/>
              </w:rPr>
              <w:t>a</w:t>
            </w:r>
            <w:r w:rsidRPr="00D93575">
              <w:rPr>
                <w:rFonts w:ascii="Arimo" w:hAnsi="Arimo" w:cs="Arimo"/>
                <w:sz w:val="20"/>
                <w:szCs w:val="20"/>
              </w:rPr>
              <w:t>ges [40,55)</w:t>
            </w:r>
            <w:r w:rsidRPr="009C143B">
              <w:rPr>
                <w:rFonts w:ascii="Arimo" w:hAnsi="Arimo" w:cs="Arimo"/>
                <w:sz w:val="20"/>
                <w:szCs w:val="20"/>
              </w:rPr>
              <w:t>, year</w:t>
            </w:r>
            <w:r w:rsidRPr="009C143B">
              <w:rPr>
                <w:rFonts w:ascii="Arimo" w:hAnsi="Arimo" w:cs="Arimo"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2693" w:type="dxa"/>
            <w:tcBorders>
              <w:top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4CE933C8" w14:textId="4D20F3C3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0.0018 (0.0015 to 0.0021)</w:t>
            </w:r>
          </w:p>
        </w:tc>
        <w:tc>
          <w:tcPr>
            <w:tcW w:w="2693" w:type="dxa"/>
            <w:tcBorders>
              <w:top w:val="single" w:sz="4" w:space="0" w:color="auto"/>
            </w:tcBorders>
            <w:vAlign w:val="center"/>
          </w:tcPr>
          <w:p w14:paraId="53B82352" w14:textId="02B4B6B7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0.0017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(0.0015</w:t>
            </w:r>
            <w:r>
              <w:rPr>
                <w:rFonts w:ascii="Arimo" w:hAnsi="Arimo" w:cs="Arimo"/>
                <w:sz w:val="20"/>
                <w:szCs w:val="20"/>
              </w:rPr>
              <w:t xml:space="preserve"> to </w:t>
            </w:r>
            <w:r w:rsidRPr="00D93575">
              <w:rPr>
                <w:rFonts w:ascii="Arimo" w:hAnsi="Arimo" w:cs="Arimo"/>
                <w:sz w:val="20"/>
                <w:szCs w:val="20"/>
              </w:rPr>
              <w:t>0.0021)</w:t>
            </w:r>
          </w:p>
        </w:tc>
      </w:tr>
      <w:tr w:rsidR="009242C5" w:rsidRPr="009C143B" w14:paraId="3AAA8121" w14:textId="5A2FF4A0" w:rsidTr="009665A8">
        <w:trPr>
          <w:trHeight w:val="444"/>
        </w:trPr>
        <w:tc>
          <w:tcPr>
            <w:tcW w:w="0" w:type="auto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704C66CA" w14:textId="77777777" w:rsidR="009242C5" w:rsidRPr="009C143B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Preclinical onset rate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for</w:t>
            </w:r>
          </w:p>
          <w:p w14:paraId="3E1039CF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9C143B">
              <w:rPr>
                <w:rFonts w:ascii="Arimo" w:hAnsi="Arimo" w:cs="Arimo"/>
                <w:sz w:val="20"/>
                <w:szCs w:val="20"/>
              </w:rPr>
              <w:t>a</w:t>
            </w:r>
            <w:r w:rsidRPr="00D93575">
              <w:rPr>
                <w:rFonts w:ascii="Arimo" w:hAnsi="Arimo" w:cs="Arimo"/>
                <w:sz w:val="20"/>
                <w:szCs w:val="20"/>
              </w:rPr>
              <w:t>ges [55,65)</w:t>
            </w:r>
            <w:r w:rsidRPr="009C143B">
              <w:rPr>
                <w:rFonts w:ascii="Arimo" w:hAnsi="Arimo" w:cs="Arimo"/>
                <w:sz w:val="20"/>
                <w:szCs w:val="20"/>
              </w:rPr>
              <w:t>, year</w:t>
            </w:r>
            <w:r w:rsidRPr="009C143B">
              <w:rPr>
                <w:rFonts w:ascii="Arimo" w:hAnsi="Arimo" w:cs="Arimo"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2693" w:type="dxa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F869FBB" w14:textId="65541588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0.0029 (0.0025 to 0.0034)</w:t>
            </w:r>
          </w:p>
        </w:tc>
        <w:tc>
          <w:tcPr>
            <w:tcW w:w="2693" w:type="dxa"/>
            <w:vAlign w:val="center"/>
          </w:tcPr>
          <w:p w14:paraId="7CC89748" w14:textId="403581F9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0.0029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(0.0024</w:t>
            </w:r>
            <w:r>
              <w:rPr>
                <w:rFonts w:ascii="Arimo" w:hAnsi="Arimo" w:cs="Arimo"/>
                <w:sz w:val="20"/>
                <w:szCs w:val="20"/>
              </w:rPr>
              <w:t xml:space="preserve"> to </w:t>
            </w:r>
            <w:r w:rsidRPr="00D93575">
              <w:rPr>
                <w:rFonts w:ascii="Arimo" w:hAnsi="Arimo" w:cs="Arimo"/>
                <w:sz w:val="20"/>
                <w:szCs w:val="20"/>
              </w:rPr>
              <w:t>0.0033)</w:t>
            </w:r>
          </w:p>
        </w:tc>
      </w:tr>
      <w:tr w:rsidR="009242C5" w:rsidRPr="009C143B" w14:paraId="58C71FAB" w14:textId="36609A58" w:rsidTr="009665A8">
        <w:trPr>
          <w:trHeight w:val="216"/>
        </w:trPr>
        <w:tc>
          <w:tcPr>
            <w:tcW w:w="0" w:type="auto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3A28B1AB" w14:textId="77777777" w:rsidR="009242C5" w:rsidRPr="009C143B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 xml:space="preserve">Preclinical onset rate </w:t>
            </w:r>
            <w:r w:rsidRPr="009C143B">
              <w:rPr>
                <w:rFonts w:ascii="Arimo" w:hAnsi="Arimo" w:cs="Arimo"/>
                <w:sz w:val="20"/>
                <w:szCs w:val="20"/>
              </w:rPr>
              <w:t>for</w:t>
            </w:r>
          </w:p>
          <w:p w14:paraId="4634CF6D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ages [65,</w:t>
            </w:r>
            <w:r>
              <w:rPr>
                <w:rFonts w:ascii="Arimo" w:hAnsi="Arimo" w:cs="Arimo"/>
                <w:sz w:val="20"/>
                <w:szCs w:val="20"/>
              </w:rPr>
              <w:t>∞</w:t>
            </w:r>
            <w:r w:rsidRPr="00D93575">
              <w:rPr>
                <w:rFonts w:ascii="Arimo" w:hAnsi="Arimo" w:cs="Arimo"/>
                <w:sz w:val="20"/>
                <w:szCs w:val="20"/>
              </w:rPr>
              <w:t>)</w:t>
            </w:r>
            <w:r w:rsidRPr="009C143B">
              <w:rPr>
                <w:rFonts w:ascii="Arimo" w:hAnsi="Arimo" w:cs="Arimo"/>
                <w:sz w:val="20"/>
                <w:szCs w:val="20"/>
              </w:rPr>
              <w:t>, year</w:t>
            </w:r>
            <w:r w:rsidRPr="009C143B">
              <w:rPr>
                <w:rFonts w:ascii="Arimo" w:hAnsi="Arimo" w:cs="Arimo"/>
                <w:sz w:val="20"/>
                <w:szCs w:val="20"/>
                <w:vertAlign w:val="superscript"/>
              </w:rPr>
              <w:t>-1</w:t>
            </w:r>
          </w:p>
        </w:tc>
        <w:tc>
          <w:tcPr>
            <w:tcW w:w="2693" w:type="dxa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3066E6C" w14:textId="147A968A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0.0036 (0.0030 to 0.0043)</w:t>
            </w:r>
          </w:p>
        </w:tc>
        <w:tc>
          <w:tcPr>
            <w:tcW w:w="2693" w:type="dxa"/>
            <w:vAlign w:val="center"/>
          </w:tcPr>
          <w:p w14:paraId="330DFF1B" w14:textId="1881D823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0.0035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(0.0029</w:t>
            </w:r>
            <w:r>
              <w:rPr>
                <w:rFonts w:ascii="Arimo" w:hAnsi="Arimo" w:cs="Arimo"/>
                <w:sz w:val="20"/>
                <w:szCs w:val="20"/>
              </w:rPr>
              <w:t xml:space="preserve"> to </w:t>
            </w:r>
            <w:r w:rsidRPr="00D93575">
              <w:rPr>
                <w:rFonts w:ascii="Arimo" w:hAnsi="Arimo" w:cs="Arimo"/>
                <w:sz w:val="20"/>
                <w:szCs w:val="20"/>
              </w:rPr>
              <w:t>0.0042)</w:t>
            </w:r>
          </w:p>
        </w:tc>
      </w:tr>
      <w:tr w:rsidR="009242C5" w:rsidRPr="009C143B" w14:paraId="21392AF5" w14:textId="3B00802E" w:rsidTr="009665A8">
        <w:trPr>
          <w:trHeight w:val="219"/>
        </w:trPr>
        <w:tc>
          <w:tcPr>
            <w:tcW w:w="0" w:type="auto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6A16B577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Mean sojourn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time</w:t>
            </w:r>
            <w:r w:rsidRPr="009C143B">
              <w:rPr>
                <w:rFonts w:ascii="Arimo" w:hAnsi="Arimo" w:cs="Arimo"/>
                <w:sz w:val="20"/>
                <w:szCs w:val="20"/>
              </w:rPr>
              <w:t>, year</w:t>
            </w:r>
            <w:r>
              <w:rPr>
                <w:rFonts w:ascii="Arimo" w:hAnsi="Arimo" w:cs="Arimo"/>
                <w:sz w:val="20"/>
                <w:szCs w:val="20"/>
              </w:rPr>
              <w:t>s</w:t>
            </w:r>
          </w:p>
        </w:tc>
        <w:tc>
          <w:tcPr>
            <w:tcW w:w="2693" w:type="dxa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043C87FA" w14:textId="5955EC2D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7.</w:t>
            </w:r>
            <w:r w:rsidR="009B5870">
              <w:rPr>
                <w:rFonts w:ascii="Arimo" w:hAnsi="Arimo" w:cs="Arimo"/>
                <w:sz w:val="20"/>
                <w:szCs w:val="20"/>
              </w:rPr>
              <w:t>1</w:t>
            </w:r>
            <w:r w:rsidRPr="00DE73FB">
              <w:rPr>
                <w:rFonts w:ascii="Arimo" w:hAnsi="Arimo" w:cs="Arimo"/>
                <w:sz w:val="20"/>
                <w:szCs w:val="20"/>
              </w:rPr>
              <w:t xml:space="preserve"> (5.6 to 9.1)</w:t>
            </w:r>
          </w:p>
        </w:tc>
        <w:tc>
          <w:tcPr>
            <w:tcW w:w="2693" w:type="dxa"/>
            <w:vAlign w:val="center"/>
          </w:tcPr>
          <w:p w14:paraId="1D424898" w14:textId="5E347CDB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6.</w:t>
            </w:r>
            <w:r>
              <w:rPr>
                <w:rFonts w:ascii="Arimo" w:hAnsi="Arimo" w:cs="Arimo"/>
                <w:sz w:val="20"/>
                <w:szCs w:val="20"/>
              </w:rPr>
              <w:t>6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(4.9</w:t>
            </w:r>
            <w:r>
              <w:rPr>
                <w:rFonts w:ascii="Arimo" w:hAnsi="Arimo" w:cs="Arimo"/>
                <w:sz w:val="20"/>
                <w:szCs w:val="20"/>
              </w:rPr>
              <w:t xml:space="preserve"> to </w:t>
            </w:r>
            <w:r w:rsidRPr="00D93575">
              <w:rPr>
                <w:rFonts w:ascii="Arimo" w:hAnsi="Arimo" w:cs="Arimo"/>
                <w:sz w:val="20"/>
                <w:szCs w:val="20"/>
              </w:rPr>
              <w:t>8.6)</w:t>
            </w:r>
          </w:p>
        </w:tc>
      </w:tr>
      <w:tr w:rsidR="009242C5" w:rsidRPr="009C143B" w14:paraId="646F6A1A" w14:textId="12E7A791" w:rsidTr="009665A8">
        <w:trPr>
          <w:trHeight w:val="183"/>
        </w:trPr>
        <w:tc>
          <w:tcPr>
            <w:tcW w:w="0" w:type="auto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2931C821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Fraction indolent cancers</w:t>
            </w:r>
            <w:del w:id="3" w:author="Marc Ryser" w:date="2022-01-25T16:19:00Z">
              <w:r w:rsidRPr="00D93575" w:rsidDel="00715028">
                <w:rPr>
                  <w:rFonts w:ascii="Arimo" w:hAnsi="Arimo" w:cs="Arimo"/>
                  <w:sz w:val="20"/>
                  <w:szCs w:val="20"/>
                </w:rPr>
                <w:delText xml:space="preserve"> f</w:delText>
              </w:r>
              <w:r w:rsidRPr="00D93575" w:rsidDel="00715028">
                <w:rPr>
                  <w:rFonts w:ascii="Arimo" w:hAnsi="Arimo" w:cs="Arimo"/>
                  <w:sz w:val="20"/>
                  <w:szCs w:val="20"/>
                  <w:vertAlign w:val="subscript"/>
                </w:rPr>
                <w:delText>i</w:delText>
              </w:r>
            </w:del>
            <w:r w:rsidRPr="009C143B">
              <w:rPr>
                <w:rFonts w:ascii="Arimo" w:hAnsi="Arimo" w:cs="Arimo"/>
                <w:sz w:val="20"/>
                <w:szCs w:val="20"/>
              </w:rPr>
              <w:t xml:space="preserve">, </w:t>
            </w:r>
            <w:r w:rsidRPr="00D93575">
              <w:rPr>
                <w:rFonts w:ascii="Arimo" w:hAnsi="Arimo" w:cs="Arimo"/>
                <w:sz w:val="20"/>
                <w:szCs w:val="20"/>
              </w:rPr>
              <w:t>%</w:t>
            </w:r>
          </w:p>
        </w:tc>
        <w:tc>
          <w:tcPr>
            <w:tcW w:w="2693" w:type="dxa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75D76CA2" w14:textId="51536BD6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NA</w:t>
            </w:r>
          </w:p>
        </w:tc>
        <w:tc>
          <w:tcPr>
            <w:tcW w:w="2693" w:type="dxa"/>
            <w:vAlign w:val="center"/>
          </w:tcPr>
          <w:p w14:paraId="5C142FEE" w14:textId="01B8FD79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>
              <w:rPr>
                <w:rFonts w:ascii="Arimo" w:hAnsi="Arimo" w:cs="Arimo"/>
                <w:sz w:val="20"/>
                <w:szCs w:val="20"/>
              </w:rPr>
              <w:t>4.5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(0.</w:t>
            </w:r>
            <w:r>
              <w:rPr>
                <w:rFonts w:ascii="Arimo" w:hAnsi="Arimo" w:cs="Arimo"/>
                <w:sz w:val="20"/>
                <w:szCs w:val="20"/>
              </w:rPr>
              <w:t xml:space="preserve">1 to </w:t>
            </w:r>
            <w:r w:rsidRPr="00D93575">
              <w:rPr>
                <w:rFonts w:ascii="Arimo" w:hAnsi="Arimo" w:cs="Arimo"/>
                <w:sz w:val="20"/>
                <w:szCs w:val="20"/>
              </w:rPr>
              <w:t>1</w:t>
            </w:r>
            <w:r>
              <w:rPr>
                <w:rFonts w:ascii="Arimo" w:hAnsi="Arimo" w:cs="Arimo"/>
                <w:sz w:val="20"/>
                <w:szCs w:val="20"/>
              </w:rPr>
              <w:t>4</w:t>
            </w:r>
            <w:r w:rsidRPr="00D93575">
              <w:rPr>
                <w:rFonts w:ascii="Arimo" w:hAnsi="Arimo" w:cs="Arimo"/>
                <w:sz w:val="20"/>
                <w:szCs w:val="20"/>
              </w:rPr>
              <w:t>.8)</w:t>
            </w:r>
          </w:p>
        </w:tc>
      </w:tr>
      <w:tr w:rsidR="009242C5" w:rsidRPr="009C143B" w14:paraId="29903B23" w14:textId="0D7F9787" w:rsidTr="009665A8">
        <w:trPr>
          <w:trHeight w:val="183"/>
        </w:trPr>
        <w:tc>
          <w:tcPr>
            <w:tcW w:w="0" w:type="auto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  <w:hideMark/>
          </w:tcPr>
          <w:p w14:paraId="21464CFA" w14:textId="77777777" w:rsidR="009242C5" w:rsidRPr="00D93575" w:rsidRDefault="009242C5" w:rsidP="009242C5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 xml:space="preserve">Screening 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episode </w:t>
            </w:r>
            <w:r w:rsidRPr="00D93575">
              <w:rPr>
                <w:rFonts w:ascii="Arimo" w:hAnsi="Arimo" w:cs="Arimo"/>
                <w:sz w:val="20"/>
                <w:szCs w:val="20"/>
              </w:rPr>
              <w:t>sensitivity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, </w:t>
            </w:r>
            <w:r w:rsidRPr="00D93575">
              <w:rPr>
                <w:rFonts w:ascii="Arimo" w:hAnsi="Arimo" w:cs="Arimo"/>
                <w:sz w:val="20"/>
                <w:szCs w:val="20"/>
              </w:rPr>
              <w:t>%</w:t>
            </w:r>
          </w:p>
        </w:tc>
        <w:tc>
          <w:tcPr>
            <w:tcW w:w="2693" w:type="dxa"/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2103CB05" w14:textId="12103054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8</w:t>
            </w:r>
            <w:r w:rsidR="000E4DC1">
              <w:rPr>
                <w:rFonts w:ascii="Arimo" w:hAnsi="Arimo" w:cs="Arimo"/>
                <w:sz w:val="20"/>
                <w:szCs w:val="20"/>
              </w:rPr>
              <w:t>1</w:t>
            </w:r>
            <w:r w:rsidRPr="00DE73FB">
              <w:rPr>
                <w:rFonts w:ascii="Arimo" w:hAnsi="Arimo" w:cs="Arimo"/>
                <w:sz w:val="20"/>
                <w:szCs w:val="20"/>
              </w:rPr>
              <w:t>.</w:t>
            </w:r>
            <w:r w:rsidR="000E4DC1">
              <w:rPr>
                <w:rFonts w:ascii="Arimo" w:hAnsi="Arimo" w:cs="Arimo"/>
                <w:sz w:val="20"/>
                <w:szCs w:val="20"/>
              </w:rPr>
              <w:t>9</w:t>
            </w:r>
            <w:r w:rsidRPr="00DE73FB">
              <w:rPr>
                <w:rFonts w:ascii="Arimo" w:hAnsi="Arimo" w:cs="Arimo"/>
                <w:sz w:val="20"/>
                <w:szCs w:val="20"/>
              </w:rPr>
              <w:t xml:space="preserve"> (73.8 to 89.2)</w:t>
            </w:r>
          </w:p>
        </w:tc>
        <w:tc>
          <w:tcPr>
            <w:tcW w:w="2693" w:type="dxa"/>
            <w:vAlign w:val="center"/>
          </w:tcPr>
          <w:p w14:paraId="72E4D641" w14:textId="3A74C8CC" w:rsidR="009242C5" w:rsidRPr="00D93575" w:rsidRDefault="009242C5" w:rsidP="009242C5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93575">
              <w:rPr>
                <w:rFonts w:ascii="Arimo" w:hAnsi="Arimo" w:cs="Arimo"/>
                <w:sz w:val="20"/>
                <w:szCs w:val="20"/>
              </w:rPr>
              <w:t>81.</w:t>
            </w:r>
            <w:r>
              <w:rPr>
                <w:rFonts w:ascii="Arimo" w:hAnsi="Arimo" w:cs="Arimo"/>
                <w:sz w:val="20"/>
                <w:szCs w:val="20"/>
              </w:rPr>
              <w:t>4</w:t>
            </w:r>
            <w:r w:rsidRPr="009C143B">
              <w:rPr>
                <w:rFonts w:ascii="Arimo" w:hAnsi="Arimo" w:cs="Arimo"/>
                <w:sz w:val="20"/>
                <w:szCs w:val="20"/>
              </w:rPr>
              <w:t xml:space="preserve"> </w:t>
            </w:r>
            <w:r w:rsidRPr="00D93575">
              <w:rPr>
                <w:rFonts w:ascii="Arimo" w:hAnsi="Arimo" w:cs="Arimo"/>
                <w:sz w:val="20"/>
                <w:szCs w:val="20"/>
              </w:rPr>
              <w:t>(</w:t>
            </w:r>
            <w:r>
              <w:rPr>
                <w:rFonts w:ascii="Arimo" w:hAnsi="Arimo" w:cs="Arimo"/>
                <w:sz w:val="20"/>
                <w:szCs w:val="20"/>
              </w:rPr>
              <w:t xml:space="preserve">73.1 to </w:t>
            </w:r>
            <w:r w:rsidRPr="00D93575">
              <w:rPr>
                <w:rFonts w:ascii="Arimo" w:hAnsi="Arimo" w:cs="Arimo"/>
                <w:sz w:val="20"/>
                <w:szCs w:val="20"/>
              </w:rPr>
              <w:t>8</w:t>
            </w:r>
            <w:r>
              <w:rPr>
                <w:rFonts w:ascii="Arimo" w:hAnsi="Arimo" w:cs="Arimo"/>
                <w:sz w:val="20"/>
                <w:szCs w:val="20"/>
              </w:rPr>
              <w:t>8</w:t>
            </w:r>
            <w:r w:rsidRPr="00D93575">
              <w:rPr>
                <w:rFonts w:ascii="Arimo" w:hAnsi="Arimo" w:cs="Arimo"/>
                <w:sz w:val="20"/>
                <w:szCs w:val="20"/>
              </w:rPr>
              <w:t>.</w:t>
            </w:r>
            <w:r>
              <w:rPr>
                <w:rFonts w:ascii="Arimo" w:hAnsi="Arimo" w:cs="Arimo"/>
                <w:sz w:val="20"/>
                <w:szCs w:val="20"/>
              </w:rPr>
              <w:t>7</w:t>
            </w:r>
            <w:r w:rsidRPr="00D93575">
              <w:rPr>
                <w:rFonts w:ascii="Arimo" w:hAnsi="Arimo" w:cs="Arimo"/>
                <w:sz w:val="20"/>
                <w:szCs w:val="20"/>
              </w:rPr>
              <w:t>)</w:t>
            </w:r>
          </w:p>
        </w:tc>
      </w:tr>
      <w:tr w:rsidR="00DE73FB" w:rsidRPr="009C143B" w14:paraId="72F9F642" w14:textId="77777777" w:rsidTr="009665A8">
        <w:trPr>
          <w:trHeight w:val="183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37770063" w14:textId="014041CB" w:rsidR="00DE73FB" w:rsidRPr="00D93575" w:rsidRDefault="00DE73FB" w:rsidP="00DE73FB">
            <w:pPr>
              <w:jc w:val="both"/>
              <w:rPr>
                <w:rFonts w:ascii="Arimo" w:hAnsi="Arimo" w:cs="Arimo"/>
                <w:sz w:val="20"/>
                <w:szCs w:val="20"/>
              </w:rPr>
            </w:pPr>
            <w:r>
              <w:rPr>
                <w:rFonts w:ascii="Arimo" w:hAnsi="Arimo" w:cs="Arimo"/>
                <w:sz w:val="20"/>
                <w:szCs w:val="20"/>
              </w:rPr>
              <w:t>Overdiagnosis (biennial, 50-74), %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shd w:val="clear" w:color="auto" w:fill="auto"/>
            <w:tcMar>
              <w:top w:w="144" w:type="dxa"/>
              <w:left w:w="144" w:type="dxa"/>
              <w:bottom w:w="144" w:type="dxa"/>
              <w:right w:w="144" w:type="dxa"/>
            </w:tcMar>
            <w:vAlign w:val="center"/>
          </w:tcPr>
          <w:p w14:paraId="6B56A89C" w14:textId="2B10D29B" w:rsidR="00DE73FB" w:rsidRPr="00D93575" w:rsidRDefault="00DE73FB" w:rsidP="0015238B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DE73FB">
              <w:rPr>
                <w:rFonts w:ascii="Arimo" w:hAnsi="Arimo" w:cs="Arimo"/>
                <w:sz w:val="20"/>
                <w:szCs w:val="20"/>
              </w:rPr>
              <w:t>10.</w:t>
            </w:r>
            <w:r w:rsidR="00EF5265">
              <w:rPr>
                <w:rFonts w:ascii="Arimo" w:hAnsi="Arimo" w:cs="Arimo"/>
                <w:sz w:val="20"/>
                <w:szCs w:val="20"/>
              </w:rPr>
              <w:t>9</w:t>
            </w:r>
            <w:r w:rsidRPr="00DE73FB">
              <w:rPr>
                <w:rFonts w:ascii="Arimo" w:hAnsi="Arimo" w:cs="Arimo"/>
                <w:sz w:val="20"/>
                <w:szCs w:val="20"/>
              </w:rPr>
              <w:t xml:space="preserve"> (8.0 to 15.0)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vAlign w:val="center"/>
          </w:tcPr>
          <w:p w14:paraId="768F4FEC" w14:textId="31274C7D" w:rsidR="00DE73FB" w:rsidRPr="00D93575" w:rsidRDefault="00DE73FB" w:rsidP="0015238B">
            <w:pPr>
              <w:jc w:val="center"/>
              <w:rPr>
                <w:rFonts w:ascii="Arimo" w:hAnsi="Arimo" w:cs="Arimo"/>
                <w:sz w:val="20"/>
                <w:szCs w:val="20"/>
              </w:rPr>
            </w:pPr>
            <w:r w:rsidRPr="00577E22">
              <w:rPr>
                <w:rFonts w:ascii="Arimo" w:hAnsi="Arimo" w:cs="Arimo"/>
                <w:sz w:val="20"/>
                <w:szCs w:val="20"/>
              </w:rPr>
              <w:t>15.</w:t>
            </w:r>
            <w:del w:id="4" w:author="Marc Ryser" w:date="2022-01-25T16:21:00Z">
              <w:r w:rsidRPr="00577E22" w:rsidDel="00B67481">
                <w:rPr>
                  <w:rFonts w:ascii="Arimo" w:hAnsi="Arimo" w:cs="Arimo"/>
                  <w:sz w:val="20"/>
                  <w:szCs w:val="20"/>
                </w:rPr>
                <w:delText xml:space="preserve">3 </w:delText>
              </w:r>
            </w:del>
            <w:ins w:id="5" w:author="Marc Ryser" w:date="2022-01-25T16:21:00Z">
              <w:r w:rsidR="00B67481">
                <w:rPr>
                  <w:rFonts w:ascii="Arimo" w:hAnsi="Arimo" w:cs="Arimo"/>
                  <w:sz w:val="20"/>
                  <w:szCs w:val="20"/>
                </w:rPr>
                <w:t>4</w:t>
              </w:r>
              <w:r w:rsidR="00B67481" w:rsidRPr="00577E22">
                <w:rPr>
                  <w:rFonts w:ascii="Arimo" w:hAnsi="Arimo" w:cs="Arimo"/>
                  <w:sz w:val="20"/>
                  <w:szCs w:val="20"/>
                </w:rPr>
                <w:t xml:space="preserve"> </w:t>
              </w:r>
            </w:ins>
            <w:r w:rsidRPr="00577E22">
              <w:rPr>
                <w:rFonts w:ascii="Arimo" w:hAnsi="Arimo" w:cs="Arimo"/>
                <w:sz w:val="20"/>
                <w:szCs w:val="20"/>
              </w:rPr>
              <w:t>(9.</w:t>
            </w:r>
            <w:ins w:id="6" w:author="Marc Ryser" w:date="2022-01-25T16:21:00Z">
              <w:r w:rsidR="00B67481">
                <w:rPr>
                  <w:rFonts w:ascii="Arimo" w:hAnsi="Arimo" w:cs="Arimo"/>
                  <w:sz w:val="20"/>
                  <w:szCs w:val="20"/>
                </w:rPr>
                <w:t>4</w:t>
              </w:r>
            </w:ins>
            <w:del w:id="7" w:author="Marc Ryser" w:date="2022-01-25T16:21:00Z">
              <w:r w:rsidRPr="00577E22" w:rsidDel="00B67481">
                <w:rPr>
                  <w:rFonts w:ascii="Arimo" w:hAnsi="Arimo" w:cs="Arimo"/>
                  <w:sz w:val="20"/>
                  <w:szCs w:val="20"/>
                </w:rPr>
                <w:delText>5</w:delText>
              </w:r>
            </w:del>
            <w:r w:rsidRPr="00577E22">
              <w:rPr>
                <w:rFonts w:ascii="Arimo" w:hAnsi="Arimo" w:cs="Arimo"/>
                <w:sz w:val="20"/>
                <w:szCs w:val="20"/>
              </w:rPr>
              <w:t xml:space="preserve"> to 2</w:t>
            </w:r>
            <w:ins w:id="8" w:author="Marc Ryser" w:date="2022-01-25T16:21:00Z">
              <w:r w:rsidR="00B67481">
                <w:rPr>
                  <w:rFonts w:ascii="Arimo" w:hAnsi="Arimo" w:cs="Arimo"/>
                  <w:sz w:val="20"/>
                  <w:szCs w:val="20"/>
                </w:rPr>
                <w:t>6</w:t>
              </w:r>
            </w:ins>
            <w:del w:id="9" w:author="Marc Ryser" w:date="2022-01-25T16:21:00Z">
              <w:r w:rsidRPr="00577E22" w:rsidDel="00B67481">
                <w:rPr>
                  <w:rFonts w:ascii="Arimo" w:hAnsi="Arimo" w:cs="Arimo"/>
                  <w:sz w:val="20"/>
                  <w:szCs w:val="20"/>
                </w:rPr>
                <w:delText>7</w:delText>
              </w:r>
            </w:del>
            <w:r w:rsidRPr="00577E22">
              <w:rPr>
                <w:rFonts w:ascii="Arimo" w:hAnsi="Arimo" w:cs="Arimo"/>
                <w:sz w:val="20"/>
                <w:szCs w:val="20"/>
              </w:rPr>
              <w:t>.</w:t>
            </w:r>
            <w:ins w:id="10" w:author="Marc Ryser" w:date="2022-01-25T16:21:00Z">
              <w:r w:rsidR="00B67481">
                <w:rPr>
                  <w:rFonts w:ascii="Arimo" w:hAnsi="Arimo" w:cs="Arimo"/>
                  <w:sz w:val="20"/>
                  <w:szCs w:val="20"/>
                </w:rPr>
                <w:t>5</w:t>
              </w:r>
            </w:ins>
            <w:del w:id="11" w:author="Marc Ryser" w:date="2022-01-25T16:21:00Z">
              <w:r w:rsidRPr="00577E22" w:rsidDel="00B67481">
                <w:rPr>
                  <w:rFonts w:ascii="Arimo" w:hAnsi="Arimo" w:cs="Arimo"/>
                  <w:sz w:val="20"/>
                  <w:szCs w:val="20"/>
                </w:rPr>
                <w:delText>3</w:delText>
              </w:r>
            </w:del>
            <w:r w:rsidRPr="00577E22">
              <w:rPr>
                <w:rFonts w:ascii="Arimo" w:hAnsi="Arimo" w:cs="Arimo"/>
                <w:sz w:val="20"/>
                <w:szCs w:val="20"/>
              </w:rPr>
              <w:t>)</w:t>
            </w:r>
          </w:p>
        </w:tc>
      </w:tr>
    </w:tbl>
    <w:p w14:paraId="309F8D22" w14:textId="3F6C4EDD" w:rsidR="00605CFF" w:rsidRPr="007336DE" w:rsidRDefault="00605CFF" w:rsidP="007D640F">
      <w:pPr>
        <w:spacing w:line="360" w:lineRule="auto"/>
        <w:jc w:val="both"/>
        <w:rPr>
          <w:rFonts w:ascii="Arimo" w:hAnsi="Arimo" w:cs="Arimo"/>
          <w:sz w:val="22"/>
          <w:szCs w:val="22"/>
        </w:rPr>
      </w:pPr>
    </w:p>
    <w:sectPr w:rsidR="00605CFF" w:rsidRPr="007336DE" w:rsidSect="00EC3D0E">
      <w:footerReference w:type="even" r:id="rId17"/>
      <w:footerReference w:type="default" r:id="rId18"/>
      <w:footerReference w:type="first" r:id="rId19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C52CA" w14:textId="77777777" w:rsidR="00B71694" w:rsidRDefault="00B71694" w:rsidP="00864214">
      <w:r>
        <w:separator/>
      </w:r>
    </w:p>
  </w:endnote>
  <w:endnote w:type="continuationSeparator" w:id="0">
    <w:p w14:paraId="04B7B6F7" w14:textId="77777777" w:rsidR="00B71694" w:rsidRDefault="00B71694" w:rsidP="008642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mo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264810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78BE7F" w14:textId="355706F3" w:rsidR="00864214" w:rsidRDefault="00864214" w:rsidP="006900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0EBD16" w14:textId="77777777" w:rsidR="00864214" w:rsidRDefault="008642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559166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4414A84" w14:textId="2FE66118" w:rsidR="00864214" w:rsidRDefault="00864214" w:rsidP="00690079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F705A35" w14:textId="77777777" w:rsidR="00864214" w:rsidRDefault="0086421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11155" w14:textId="77777777" w:rsidR="00EC3D0E" w:rsidRPr="00864328" w:rsidRDefault="00EC3D0E" w:rsidP="00EC3D0E">
    <w:pPr>
      <w:pStyle w:val="Footer"/>
      <w:rPr>
        <w:rFonts w:ascii="Calibri" w:hAnsi="Calibri"/>
        <w:sz w:val="20"/>
      </w:rPr>
    </w:pPr>
    <w:r w:rsidRPr="00723D0B">
      <w:rPr>
        <w:rFonts w:ascii="Calibri" w:hAnsi="Calibri"/>
        <w:i/>
        <w:sz w:val="20"/>
      </w:rPr>
      <w:t>Annals of Internal Medicine</w:t>
    </w:r>
    <w:r>
      <w:rPr>
        <w:rFonts w:ascii="Calibri" w:hAnsi="Calibri"/>
        <w:sz w:val="20"/>
      </w:rPr>
      <w:tab/>
    </w:r>
    <w:r w:rsidRPr="00864328">
      <w:rPr>
        <w:rFonts w:ascii="Calibri" w:hAnsi="Calibri"/>
        <w:sz w:val="20"/>
      </w:rPr>
      <w:ptab w:relativeTo="margin" w:alignment="right" w:leader="none"/>
    </w:r>
    <w:r w:rsidRPr="00864328">
      <w:rPr>
        <w:rFonts w:ascii="Calibri" w:hAnsi="Calibri"/>
        <w:sz w:val="20"/>
      </w:rPr>
      <w:t>© 20</w:t>
    </w:r>
    <w:r>
      <w:rPr>
        <w:rFonts w:ascii="Calibri" w:hAnsi="Calibri"/>
        <w:sz w:val="20"/>
      </w:rPr>
      <w:t>22</w:t>
    </w:r>
    <w:r w:rsidRPr="00864328">
      <w:rPr>
        <w:rFonts w:ascii="Calibri" w:hAnsi="Calibri"/>
        <w:sz w:val="20"/>
      </w:rPr>
      <w:t xml:space="preserve"> American College of Physicians</w:t>
    </w:r>
  </w:p>
  <w:p w14:paraId="2721F2EE" w14:textId="77777777" w:rsidR="00EC3D0E" w:rsidRDefault="00EC3D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FA7D94" w14:textId="77777777" w:rsidR="00B71694" w:rsidRDefault="00B71694" w:rsidP="00864214">
      <w:r>
        <w:separator/>
      </w:r>
    </w:p>
  </w:footnote>
  <w:footnote w:type="continuationSeparator" w:id="0">
    <w:p w14:paraId="11893439" w14:textId="77777777" w:rsidR="00B71694" w:rsidRDefault="00B71694" w:rsidP="008642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743A1"/>
    <w:multiLevelType w:val="hybridMultilevel"/>
    <w:tmpl w:val="5ED23A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142730"/>
    <w:multiLevelType w:val="hybridMultilevel"/>
    <w:tmpl w:val="8048C6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570C0F"/>
    <w:multiLevelType w:val="hybridMultilevel"/>
    <w:tmpl w:val="8870C4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F404095"/>
    <w:multiLevelType w:val="hybridMultilevel"/>
    <w:tmpl w:val="A9BC22C2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0548F8"/>
    <w:multiLevelType w:val="hybridMultilevel"/>
    <w:tmpl w:val="FC90C182"/>
    <w:lvl w:ilvl="0" w:tplc="3A9244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0"/>
        <w:color w:val="auto"/>
        <w:sz w:val="22"/>
        <w:szCs w:val="22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5F50BB9"/>
    <w:multiLevelType w:val="multilevel"/>
    <w:tmpl w:val="CD6AD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D8673C"/>
    <w:multiLevelType w:val="multilevel"/>
    <w:tmpl w:val="6D502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C16771"/>
    <w:multiLevelType w:val="hybridMultilevel"/>
    <w:tmpl w:val="AC608A8E"/>
    <w:lvl w:ilvl="0" w:tplc="E4D67A92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EE2A44"/>
    <w:multiLevelType w:val="hybridMultilevel"/>
    <w:tmpl w:val="5F7C9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C14591B"/>
    <w:multiLevelType w:val="hybridMultilevel"/>
    <w:tmpl w:val="71A89336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757384"/>
    <w:multiLevelType w:val="multilevel"/>
    <w:tmpl w:val="BAEA2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724749"/>
    <w:multiLevelType w:val="multilevel"/>
    <w:tmpl w:val="15DC0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24D24"/>
    <w:multiLevelType w:val="hybridMultilevel"/>
    <w:tmpl w:val="E97E181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8F50B62"/>
    <w:multiLevelType w:val="hybridMultilevel"/>
    <w:tmpl w:val="AF444F56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692EB3"/>
    <w:multiLevelType w:val="hybridMultilevel"/>
    <w:tmpl w:val="C662217A"/>
    <w:lvl w:ilvl="0" w:tplc="E83C04B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0500CB"/>
    <w:multiLevelType w:val="hybridMultilevel"/>
    <w:tmpl w:val="7220A34A"/>
    <w:lvl w:ilvl="0" w:tplc="03CABAB0">
      <w:start w:val="8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002F84"/>
    <w:multiLevelType w:val="hybridMultilevel"/>
    <w:tmpl w:val="107EFC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E6C73C1"/>
    <w:multiLevelType w:val="hybridMultilevel"/>
    <w:tmpl w:val="E2D23A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9444C9"/>
    <w:multiLevelType w:val="hybridMultilevel"/>
    <w:tmpl w:val="3CF4C2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3AA1CC4"/>
    <w:multiLevelType w:val="hybridMultilevel"/>
    <w:tmpl w:val="9D565D6E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9553CE"/>
    <w:multiLevelType w:val="hybridMultilevel"/>
    <w:tmpl w:val="39D043A4"/>
    <w:lvl w:ilvl="0" w:tplc="E1DE8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AF3A5E"/>
    <w:multiLevelType w:val="hybridMultilevel"/>
    <w:tmpl w:val="C38C767C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7F7B98"/>
    <w:multiLevelType w:val="hybridMultilevel"/>
    <w:tmpl w:val="967A33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F8E3C4A"/>
    <w:multiLevelType w:val="hybridMultilevel"/>
    <w:tmpl w:val="5FE414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1D0718A"/>
    <w:multiLevelType w:val="hybridMultilevel"/>
    <w:tmpl w:val="04F6CD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94B52C0"/>
    <w:multiLevelType w:val="hybridMultilevel"/>
    <w:tmpl w:val="CC38314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A484B92"/>
    <w:multiLevelType w:val="multilevel"/>
    <w:tmpl w:val="EC4A9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E47496"/>
    <w:multiLevelType w:val="hybridMultilevel"/>
    <w:tmpl w:val="9D8A4414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B3BA8"/>
    <w:multiLevelType w:val="multilevel"/>
    <w:tmpl w:val="C5106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7C3771"/>
    <w:multiLevelType w:val="multilevel"/>
    <w:tmpl w:val="5658C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C0B2E1B"/>
    <w:multiLevelType w:val="hybridMultilevel"/>
    <w:tmpl w:val="0F06D5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C6E0F2A"/>
    <w:multiLevelType w:val="hybridMultilevel"/>
    <w:tmpl w:val="1A7C7A10"/>
    <w:lvl w:ilvl="0" w:tplc="52A02C76">
      <w:start w:val="1"/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DDA2043"/>
    <w:multiLevelType w:val="hybridMultilevel"/>
    <w:tmpl w:val="C0C02EF4"/>
    <w:lvl w:ilvl="0" w:tplc="0E8EAFA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7CB7E58"/>
    <w:multiLevelType w:val="multilevel"/>
    <w:tmpl w:val="B43CD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27"/>
  </w:num>
  <w:num w:numId="3">
    <w:abstractNumId w:val="9"/>
  </w:num>
  <w:num w:numId="4">
    <w:abstractNumId w:val="13"/>
  </w:num>
  <w:num w:numId="5">
    <w:abstractNumId w:val="21"/>
  </w:num>
  <w:num w:numId="6">
    <w:abstractNumId w:val="3"/>
  </w:num>
  <w:num w:numId="7">
    <w:abstractNumId w:val="19"/>
  </w:num>
  <w:num w:numId="8">
    <w:abstractNumId w:val="14"/>
  </w:num>
  <w:num w:numId="9">
    <w:abstractNumId w:val="18"/>
  </w:num>
  <w:num w:numId="10">
    <w:abstractNumId w:val="12"/>
  </w:num>
  <w:num w:numId="11">
    <w:abstractNumId w:val="17"/>
  </w:num>
  <w:num w:numId="12">
    <w:abstractNumId w:val="24"/>
  </w:num>
  <w:num w:numId="13">
    <w:abstractNumId w:val="16"/>
  </w:num>
  <w:num w:numId="14">
    <w:abstractNumId w:val="22"/>
  </w:num>
  <w:num w:numId="15">
    <w:abstractNumId w:val="8"/>
  </w:num>
  <w:num w:numId="16">
    <w:abstractNumId w:val="25"/>
  </w:num>
  <w:num w:numId="17">
    <w:abstractNumId w:val="23"/>
  </w:num>
  <w:num w:numId="18">
    <w:abstractNumId w:val="32"/>
  </w:num>
  <w:num w:numId="19">
    <w:abstractNumId w:val="2"/>
  </w:num>
  <w:num w:numId="20">
    <w:abstractNumId w:val="30"/>
  </w:num>
  <w:num w:numId="21">
    <w:abstractNumId w:val="1"/>
  </w:num>
  <w:num w:numId="22">
    <w:abstractNumId w:val="15"/>
  </w:num>
  <w:num w:numId="23">
    <w:abstractNumId w:val="7"/>
  </w:num>
  <w:num w:numId="24">
    <w:abstractNumId w:val="20"/>
  </w:num>
  <w:num w:numId="25">
    <w:abstractNumId w:val="33"/>
  </w:num>
  <w:num w:numId="26">
    <w:abstractNumId w:val="11"/>
  </w:num>
  <w:num w:numId="27">
    <w:abstractNumId w:val="29"/>
  </w:num>
  <w:num w:numId="28">
    <w:abstractNumId w:val="6"/>
  </w:num>
  <w:num w:numId="29">
    <w:abstractNumId w:val="10"/>
  </w:num>
  <w:num w:numId="30">
    <w:abstractNumId w:val="28"/>
  </w:num>
  <w:num w:numId="31">
    <w:abstractNumId w:val="5"/>
  </w:num>
  <w:num w:numId="32">
    <w:abstractNumId w:val="4"/>
  </w:num>
  <w:num w:numId="33">
    <w:abstractNumId w:val="0"/>
  </w:num>
  <w:num w:numId="34">
    <w:abstractNumId w:val="2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arc Ryser">
    <w15:presenceInfo w15:providerId="AD" w15:userId="S::mdr30@duke.edu::21c3002a-5aaf-42a4-b6f8-bf0104146b3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0"/>
  <w:proofState w:spelling="clean" w:grammar="clean"/>
  <w:trackRevisions/>
  <w:doNotTrackFormatting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Annals Internal Medicin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xdww9pvpvwtw9aev9x1pr2xofwpsrweart5w&quot;&gt;BCSC_manuscript&lt;record-ids&gt;&lt;item&gt;1&lt;/item&gt;&lt;item&gt;2&lt;/item&gt;&lt;item&gt;3&lt;/item&gt;&lt;item&gt;5&lt;/item&gt;&lt;item&gt;6&lt;/item&gt;&lt;item&gt;7&lt;/item&gt;&lt;item&gt;9&lt;/item&gt;&lt;item&gt;12&lt;/item&gt;&lt;item&gt;14&lt;/item&gt;&lt;item&gt;15&lt;/item&gt;&lt;item&gt;16&lt;/item&gt;&lt;item&gt;17&lt;/item&gt;&lt;item&gt;18&lt;/item&gt;&lt;item&gt;20&lt;/item&gt;&lt;item&gt;22&lt;/item&gt;&lt;item&gt;23&lt;/item&gt;&lt;item&gt;24&lt;/item&gt;&lt;item&gt;26&lt;/item&gt;&lt;item&gt;27&lt;/item&gt;&lt;item&gt;28&lt;/item&gt;&lt;item&gt;29&lt;/item&gt;&lt;item&gt;30&lt;/item&gt;&lt;item&gt;31&lt;/item&gt;&lt;item&gt;32&lt;/item&gt;&lt;item&gt;33&lt;/item&gt;&lt;item&gt;34&lt;/item&gt;&lt;item&gt;35&lt;/item&gt;&lt;item&gt;36&lt;/item&gt;&lt;item&gt;37&lt;/item&gt;&lt;item&gt;38&lt;/item&gt;&lt;item&gt;39&lt;/item&gt;&lt;item&gt;40&lt;/item&gt;&lt;item&gt;41&lt;/item&gt;&lt;item&gt;42&lt;/item&gt;&lt;item&gt;43&lt;/item&gt;&lt;item&gt;44&lt;/item&gt;&lt;item&gt;45&lt;/item&gt;&lt;item&gt;46&lt;/item&gt;&lt;item&gt;47&lt;/item&gt;&lt;item&gt;48&lt;/item&gt;&lt;item&gt;50&lt;/item&gt;&lt;item&gt;52&lt;/item&gt;&lt;item&gt;53&lt;/item&gt;&lt;item&gt;54&lt;/item&gt;&lt;item&gt;55&lt;/item&gt;&lt;/record-ids&gt;&lt;/item&gt;&lt;/Libraries&gt;"/>
  </w:docVars>
  <w:rsids>
    <w:rsidRoot w:val="00893F62"/>
    <w:rsid w:val="0000003F"/>
    <w:rsid w:val="0000021C"/>
    <w:rsid w:val="00000CDB"/>
    <w:rsid w:val="00000FCB"/>
    <w:rsid w:val="00000FF9"/>
    <w:rsid w:val="000010D2"/>
    <w:rsid w:val="000011F6"/>
    <w:rsid w:val="0000185E"/>
    <w:rsid w:val="0000192B"/>
    <w:rsid w:val="00001AAE"/>
    <w:rsid w:val="00001D7F"/>
    <w:rsid w:val="00001EED"/>
    <w:rsid w:val="00002099"/>
    <w:rsid w:val="00002520"/>
    <w:rsid w:val="00002837"/>
    <w:rsid w:val="00002C3A"/>
    <w:rsid w:val="00002D88"/>
    <w:rsid w:val="00004348"/>
    <w:rsid w:val="000047CE"/>
    <w:rsid w:val="000047EA"/>
    <w:rsid w:val="00004969"/>
    <w:rsid w:val="00004C54"/>
    <w:rsid w:val="00004DFF"/>
    <w:rsid w:val="00004E71"/>
    <w:rsid w:val="00005552"/>
    <w:rsid w:val="0000580D"/>
    <w:rsid w:val="00005A1B"/>
    <w:rsid w:val="00005A70"/>
    <w:rsid w:val="00005C95"/>
    <w:rsid w:val="000072DD"/>
    <w:rsid w:val="00007350"/>
    <w:rsid w:val="00007416"/>
    <w:rsid w:val="00007622"/>
    <w:rsid w:val="000108FC"/>
    <w:rsid w:val="00010B6F"/>
    <w:rsid w:val="00010D7B"/>
    <w:rsid w:val="000124B5"/>
    <w:rsid w:val="000136E8"/>
    <w:rsid w:val="00013711"/>
    <w:rsid w:val="00013786"/>
    <w:rsid w:val="000137EF"/>
    <w:rsid w:val="000138B6"/>
    <w:rsid w:val="00013BD4"/>
    <w:rsid w:val="00013F7F"/>
    <w:rsid w:val="00014A15"/>
    <w:rsid w:val="00014F2B"/>
    <w:rsid w:val="00015054"/>
    <w:rsid w:val="00015ADC"/>
    <w:rsid w:val="00015CA0"/>
    <w:rsid w:val="0001607D"/>
    <w:rsid w:val="0001662F"/>
    <w:rsid w:val="0001686A"/>
    <w:rsid w:val="00016D0B"/>
    <w:rsid w:val="00017350"/>
    <w:rsid w:val="000174FA"/>
    <w:rsid w:val="0001756F"/>
    <w:rsid w:val="0002031B"/>
    <w:rsid w:val="000203D3"/>
    <w:rsid w:val="00020516"/>
    <w:rsid w:val="00020C39"/>
    <w:rsid w:val="00020D35"/>
    <w:rsid w:val="00020E21"/>
    <w:rsid w:val="0002137B"/>
    <w:rsid w:val="000215E7"/>
    <w:rsid w:val="00021851"/>
    <w:rsid w:val="00021D5B"/>
    <w:rsid w:val="00021FB5"/>
    <w:rsid w:val="00022102"/>
    <w:rsid w:val="000223BD"/>
    <w:rsid w:val="0002258A"/>
    <w:rsid w:val="00022A8F"/>
    <w:rsid w:val="00023175"/>
    <w:rsid w:val="00023398"/>
    <w:rsid w:val="00023490"/>
    <w:rsid w:val="000236BA"/>
    <w:rsid w:val="0002390E"/>
    <w:rsid w:val="00023B49"/>
    <w:rsid w:val="00023BA9"/>
    <w:rsid w:val="00023F39"/>
    <w:rsid w:val="00024345"/>
    <w:rsid w:val="000246D8"/>
    <w:rsid w:val="000248AE"/>
    <w:rsid w:val="00024D34"/>
    <w:rsid w:val="00024E7D"/>
    <w:rsid w:val="00025380"/>
    <w:rsid w:val="00025BDC"/>
    <w:rsid w:val="00026533"/>
    <w:rsid w:val="00026FA6"/>
    <w:rsid w:val="000270F6"/>
    <w:rsid w:val="00027B2C"/>
    <w:rsid w:val="00027B5D"/>
    <w:rsid w:val="00027E11"/>
    <w:rsid w:val="0003050F"/>
    <w:rsid w:val="00030568"/>
    <w:rsid w:val="00030816"/>
    <w:rsid w:val="00030C81"/>
    <w:rsid w:val="000317D1"/>
    <w:rsid w:val="00031B04"/>
    <w:rsid w:val="0003209D"/>
    <w:rsid w:val="00032897"/>
    <w:rsid w:val="0003297E"/>
    <w:rsid w:val="000329F6"/>
    <w:rsid w:val="00032C64"/>
    <w:rsid w:val="00033049"/>
    <w:rsid w:val="00033086"/>
    <w:rsid w:val="00033270"/>
    <w:rsid w:val="00033B03"/>
    <w:rsid w:val="000341C3"/>
    <w:rsid w:val="00034555"/>
    <w:rsid w:val="0003582C"/>
    <w:rsid w:val="00035B51"/>
    <w:rsid w:val="000370D6"/>
    <w:rsid w:val="0003718E"/>
    <w:rsid w:val="000373F7"/>
    <w:rsid w:val="00037694"/>
    <w:rsid w:val="000379E5"/>
    <w:rsid w:val="00040A56"/>
    <w:rsid w:val="00040BCB"/>
    <w:rsid w:val="00040DD1"/>
    <w:rsid w:val="0004105D"/>
    <w:rsid w:val="00041689"/>
    <w:rsid w:val="00041711"/>
    <w:rsid w:val="00041744"/>
    <w:rsid w:val="0004199E"/>
    <w:rsid w:val="00041ACA"/>
    <w:rsid w:val="00041D6C"/>
    <w:rsid w:val="00042180"/>
    <w:rsid w:val="000429DD"/>
    <w:rsid w:val="00042B60"/>
    <w:rsid w:val="00042B94"/>
    <w:rsid w:val="00042EB9"/>
    <w:rsid w:val="00042FCA"/>
    <w:rsid w:val="0004328F"/>
    <w:rsid w:val="00043353"/>
    <w:rsid w:val="000434EB"/>
    <w:rsid w:val="0004369A"/>
    <w:rsid w:val="000436AE"/>
    <w:rsid w:val="00043CA4"/>
    <w:rsid w:val="000442F3"/>
    <w:rsid w:val="000449E9"/>
    <w:rsid w:val="00045287"/>
    <w:rsid w:val="00045509"/>
    <w:rsid w:val="0004564D"/>
    <w:rsid w:val="00045849"/>
    <w:rsid w:val="00045B2E"/>
    <w:rsid w:val="00045EAD"/>
    <w:rsid w:val="0004600A"/>
    <w:rsid w:val="000460A9"/>
    <w:rsid w:val="00046253"/>
    <w:rsid w:val="00046DB5"/>
    <w:rsid w:val="0004739A"/>
    <w:rsid w:val="00047534"/>
    <w:rsid w:val="00047988"/>
    <w:rsid w:val="00050137"/>
    <w:rsid w:val="00050AA5"/>
    <w:rsid w:val="00050CA8"/>
    <w:rsid w:val="00050CFA"/>
    <w:rsid w:val="00051C59"/>
    <w:rsid w:val="0005212E"/>
    <w:rsid w:val="0005296E"/>
    <w:rsid w:val="00052BC3"/>
    <w:rsid w:val="00052BFA"/>
    <w:rsid w:val="00052ED1"/>
    <w:rsid w:val="00053209"/>
    <w:rsid w:val="00053782"/>
    <w:rsid w:val="00053AF6"/>
    <w:rsid w:val="000547E6"/>
    <w:rsid w:val="00054908"/>
    <w:rsid w:val="00055873"/>
    <w:rsid w:val="00055BD7"/>
    <w:rsid w:val="00055D23"/>
    <w:rsid w:val="00056B3B"/>
    <w:rsid w:val="00056CA9"/>
    <w:rsid w:val="0005721C"/>
    <w:rsid w:val="000577AE"/>
    <w:rsid w:val="000578B6"/>
    <w:rsid w:val="0006027B"/>
    <w:rsid w:val="0006065A"/>
    <w:rsid w:val="00060F91"/>
    <w:rsid w:val="00061A95"/>
    <w:rsid w:val="00061F88"/>
    <w:rsid w:val="00062266"/>
    <w:rsid w:val="00062B41"/>
    <w:rsid w:val="000631B7"/>
    <w:rsid w:val="00063610"/>
    <w:rsid w:val="000638D6"/>
    <w:rsid w:val="00063E42"/>
    <w:rsid w:val="00063F75"/>
    <w:rsid w:val="000648EC"/>
    <w:rsid w:val="000654BE"/>
    <w:rsid w:val="00065FEA"/>
    <w:rsid w:val="000664AC"/>
    <w:rsid w:val="00066705"/>
    <w:rsid w:val="00066983"/>
    <w:rsid w:val="00066E81"/>
    <w:rsid w:val="0006704C"/>
    <w:rsid w:val="00067139"/>
    <w:rsid w:val="0006727F"/>
    <w:rsid w:val="000672B9"/>
    <w:rsid w:val="000674D1"/>
    <w:rsid w:val="000678E8"/>
    <w:rsid w:val="00067FBE"/>
    <w:rsid w:val="000700D2"/>
    <w:rsid w:val="00070223"/>
    <w:rsid w:val="00070C93"/>
    <w:rsid w:val="00070F11"/>
    <w:rsid w:val="000710E3"/>
    <w:rsid w:val="0007133E"/>
    <w:rsid w:val="00071B5B"/>
    <w:rsid w:val="00071CAD"/>
    <w:rsid w:val="0007211D"/>
    <w:rsid w:val="00072395"/>
    <w:rsid w:val="00072CFE"/>
    <w:rsid w:val="00072D43"/>
    <w:rsid w:val="00072E0E"/>
    <w:rsid w:val="000733C2"/>
    <w:rsid w:val="000738C7"/>
    <w:rsid w:val="000738D6"/>
    <w:rsid w:val="00073C9E"/>
    <w:rsid w:val="0007486C"/>
    <w:rsid w:val="00074F4F"/>
    <w:rsid w:val="00075856"/>
    <w:rsid w:val="000760CC"/>
    <w:rsid w:val="000763B8"/>
    <w:rsid w:val="00077430"/>
    <w:rsid w:val="00077A6B"/>
    <w:rsid w:val="00077AAF"/>
    <w:rsid w:val="00077ACC"/>
    <w:rsid w:val="00077B56"/>
    <w:rsid w:val="00077EBC"/>
    <w:rsid w:val="00080145"/>
    <w:rsid w:val="00080234"/>
    <w:rsid w:val="000808EC"/>
    <w:rsid w:val="00080C5C"/>
    <w:rsid w:val="00081F39"/>
    <w:rsid w:val="00082510"/>
    <w:rsid w:val="00083105"/>
    <w:rsid w:val="00083343"/>
    <w:rsid w:val="000837DB"/>
    <w:rsid w:val="00083C27"/>
    <w:rsid w:val="00083C58"/>
    <w:rsid w:val="00083C8F"/>
    <w:rsid w:val="00083DD1"/>
    <w:rsid w:val="000840F3"/>
    <w:rsid w:val="00084136"/>
    <w:rsid w:val="000844AB"/>
    <w:rsid w:val="0008471A"/>
    <w:rsid w:val="00084727"/>
    <w:rsid w:val="000850AE"/>
    <w:rsid w:val="0008528D"/>
    <w:rsid w:val="000852D9"/>
    <w:rsid w:val="00085BCB"/>
    <w:rsid w:val="00086077"/>
    <w:rsid w:val="000875BF"/>
    <w:rsid w:val="00087805"/>
    <w:rsid w:val="00087B3E"/>
    <w:rsid w:val="00087C57"/>
    <w:rsid w:val="00090F46"/>
    <w:rsid w:val="00090FCC"/>
    <w:rsid w:val="00091223"/>
    <w:rsid w:val="000920A9"/>
    <w:rsid w:val="000921F3"/>
    <w:rsid w:val="00092E18"/>
    <w:rsid w:val="00093808"/>
    <w:rsid w:val="0009446F"/>
    <w:rsid w:val="00094985"/>
    <w:rsid w:val="00094EE1"/>
    <w:rsid w:val="00095039"/>
    <w:rsid w:val="0009571E"/>
    <w:rsid w:val="00095C89"/>
    <w:rsid w:val="00096DF4"/>
    <w:rsid w:val="000979AB"/>
    <w:rsid w:val="000A0061"/>
    <w:rsid w:val="000A0EB0"/>
    <w:rsid w:val="000A22B5"/>
    <w:rsid w:val="000A2DDF"/>
    <w:rsid w:val="000A315C"/>
    <w:rsid w:val="000A3240"/>
    <w:rsid w:val="000A3264"/>
    <w:rsid w:val="000A33D3"/>
    <w:rsid w:val="000A3C24"/>
    <w:rsid w:val="000A3D75"/>
    <w:rsid w:val="000A3FC5"/>
    <w:rsid w:val="000A45A0"/>
    <w:rsid w:val="000A484A"/>
    <w:rsid w:val="000A4B25"/>
    <w:rsid w:val="000A4DE6"/>
    <w:rsid w:val="000A53DF"/>
    <w:rsid w:val="000A54B4"/>
    <w:rsid w:val="000A54C2"/>
    <w:rsid w:val="000A5631"/>
    <w:rsid w:val="000A62F2"/>
    <w:rsid w:val="000A6B77"/>
    <w:rsid w:val="000A7342"/>
    <w:rsid w:val="000A73AD"/>
    <w:rsid w:val="000A74CE"/>
    <w:rsid w:val="000A755B"/>
    <w:rsid w:val="000B0677"/>
    <w:rsid w:val="000B0D2C"/>
    <w:rsid w:val="000B1F58"/>
    <w:rsid w:val="000B2102"/>
    <w:rsid w:val="000B295A"/>
    <w:rsid w:val="000B2DB9"/>
    <w:rsid w:val="000B302A"/>
    <w:rsid w:val="000B30C3"/>
    <w:rsid w:val="000B30CB"/>
    <w:rsid w:val="000B34CA"/>
    <w:rsid w:val="000B35EB"/>
    <w:rsid w:val="000B4520"/>
    <w:rsid w:val="000B4644"/>
    <w:rsid w:val="000B4B75"/>
    <w:rsid w:val="000B4D2D"/>
    <w:rsid w:val="000B4DE3"/>
    <w:rsid w:val="000B555C"/>
    <w:rsid w:val="000B5592"/>
    <w:rsid w:val="000B5DDA"/>
    <w:rsid w:val="000B61D3"/>
    <w:rsid w:val="000B6FC7"/>
    <w:rsid w:val="000B796C"/>
    <w:rsid w:val="000B7AE5"/>
    <w:rsid w:val="000C0100"/>
    <w:rsid w:val="000C0263"/>
    <w:rsid w:val="000C09AD"/>
    <w:rsid w:val="000C09D4"/>
    <w:rsid w:val="000C13FA"/>
    <w:rsid w:val="000C1644"/>
    <w:rsid w:val="000C1990"/>
    <w:rsid w:val="000C20FC"/>
    <w:rsid w:val="000C2333"/>
    <w:rsid w:val="000C25C2"/>
    <w:rsid w:val="000C32CE"/>
    <w:rsid w:val="000C353C"/>
    <w:rsid w:val="000C3BDF"/>
    <w:rsid w:val="000C40DE"/>
    <w:rsid w:val="000C4CAA"/>
    <w:rsid w:val="000C514D"/>
    <w:rsid w:val="000C54C6"/>
    <w:rsid w:val="000C58B8"/>
    <w:rsid w:val="000C5D36"/>
    <w:rsid w:val="000C5ED6"/>
    <w:rsid w:val="000C5FA4"/>
    <w:rsid w:val="000C6791"/>
    <w:rsid w:val="000C684A"/>
    <w:rsid w:val="000C6890"/>
    <w:rsid w:val="000C694B"/>
    <w:rsid w:val="000C7235"/>
    <w:rsid w:val="000C73BD"/>
    <w:rsid w:val="000C77AC"/>
    <w:rsid w:val="000C7BB9"/>
    <w:rsid w:val="000C7EDC"/>
    <w:rsid w:val="000C7FA7"/>
    <w:rsid w:val="000D008C"/>
    <w:rsid w:val="000D061B"/>
    <w:rsid w:val="000D07AC"/>
    <w:rsid w:val="000D0FB9"/>
    <w:rsid w:val="000D145F"/>
    <w:rsid w:val="000D1B1C"/>
    <w:rsid w:val="000D1BE6"/>
    <w:rsid w:val="000D294E"/>
    <w:rsid w:val="000D2956"/>
    <w:rsid w:val="000D2DF0"/>
    <w:rsid w:val="000D2F9B"/>
    <w:rsid w:val="000D353F"/>
    <w:rsid w:val="000D3705"/>
    <w:rsid w:val="000D4202"/>
    <w:rsid w:val="000D5CD6"/>
    <w:rsid w:val="000D5CF6"/>
    <w:rsid w:val="000D63C8"/>
    <w:rsid w:val="000D6783"/>
    <w:rsid w:val="000D6AEE"/>
    <w:rsid w:val="000D6F0E"/>
    <w:rsid w:val="000D7559"/>
    <w:rsid w:val="000D75D2"/>
    <w:rsid w:val="000D77F8"/>
    <w:rsid w:val="000D7B26"/>
    <w:rsid w:val="000E0AB0"/>
    <w:rsid w:val="000E17FF"/>
    <w:rsid w:val="000E190B"/>
    <w:rsid w:val="000E1931"/>
    <w:rsid w:val="000E1AED"/>
    <w:rsid w:val="000E1F6F"/>
    <w:rsid w:val="000E20D6"/>
    <w:rsid w:val="000E221A"/>
    <w:rsid w:val="000E3294"/>
    <w:rsid w:val="000E39D0"/>
    <w:rsid w:val="000E3B5B"/>
    <w:rsid w:val="000E3FF7"/>
    <w:rsid w:val="000E411E"/>
    <w:rsid w:val="000E4B61"/>
    <w:rsid w:val="000E4CDE"/>
    <w:rsid w:val="000E4DC1"/>
    <w:rsid w:val="000E5C37"/>
    <w:rsid w:val="000E5DA2"/>
    <w:rsid w:val="000E6DE5"/>
    <w:rsid w:val="000E6E94"/>
    <w:rsid w:val="000E7B4A"/>
    <w:rsid w:val="000E7CF4"/>
    <w:rsid w:val="000F00EC"/>
    <w:rsid w:val="000F0AF5"/>
    <w:rsid w:val="000F0DFB"/>
    <w:rsid w:val="000F1DFF"/>
    <w:rsid w:val="000F2341"/>
    <w:rsid w:val="000F2713"/>
    <w:rsid w:val="000F34CC"/>
    <w:rsid w:val="000F3607"/>
    <w:rsid w:val="000F3C36"/>
    <w:rsid w:val="000F41E2"/>
    <w:rsid w:val="000F4B4B"/>
    <w:rsid w:val="000F4FAA"/>
    <w:rsid w:val="000F54AB"/>
    <w:rsid w:val="000F5A10"/>
    <w:rsid w:val="000F5CA9"/>
    <w:rsid w:val="000F603E"/>
    <w:rsid w:val="000F64D4"/>
    <w:rsid w:val="000F650D"/>
    <w:rsid w:val="000F692E"/>
    <w:rsid w:val="000F6D8E"/>
    <w:rsid w:val="000F6EAE"/>
    <w:rsid w:val="000F71B8"/>
    <w:rsid w:val="000F723A"/>
    <w:rsid w:val="000F72D5"/>
    <w:rsid w:val="0010024D"/>
    <w:rsid w:val="00100289"/>
    <w:rsid w:val="00100521"/>
    <w:rsid w:val="001005C9"/>
    <w:rsid w:val="00100948"/>
    <w:rsid w:val="00100987"/>
    <w:rsid w:val="00100D53"/>
    <w:rsid w:val="001011B2"/>
    <w:rsid w:val="0010129E"/>
    <w:rsid w:val="001013D6"/>
    <w:rsid w:val="00101B9B"/>
    <w:rsid w:val="00102177"/>
    <w:rsid w:val="00102823"/>
    <w:rsid w:val="00102B80"/>
    <w:rsid w:val="00102D88"/>
    <w:rsid w:val="00102DA0"/>
    <w:rsid w:val="00102F16"/>
    <w:rsid w:val="0010360E"/>
    <w:rsid w:val="001037B3"/>
    <w:rsid w:val="00104963"/>
    <w:rsid w:val="00104F62"/>
    <w:rsid w:val="001059B2"/>
    <w:rsid w:val="00105CD2"/>
    <w:rsid w:val="00105E63"/>
    <w:rsid w:val="001060DE"/>
    <w:rsid w:val="001062BA"/>
    <w:rsid w:val="00106A24"/>
    <w:rsid w:val="0010712F"/>
    <w:rsid w:val="00107133"/>
    <w:rsid w:val="0010734A"/>
    <w:rsid w:val="0010758D"/>
    <w:rsid w:val="00110EE4"/>
    <w:rsid w:val="00110FAF"/>
    <w:rsid w:val="0011124F"/>
    <w:rsid w:val="0011197D"/>
    <w:rsid w:val="00111C43"/>
    <w:rsid w:val="00112048"/>
    <w:rsid w:val="0011206F"/>
    <w:rsid w:val="00112D4F"/>
    <w:rsid w:val="00112DD7"/>
    <w:rsid w:val="001137EB"/>
    <w:rsid w:val="00113973"/>
    <w:rsid w:val="00113C6B"/>
    <w:rsid w:val="0011490B"/>
    <w:rsid w:val="00114B71"/>
    <w:rsid w:val="00114DE4"/>
    <w:rsid w:val="001152EB"/>
    <w:rsid w:val="0011538C"/>
    <w:rsid w:val="001153AF"/>
    <w:rsid w:val="0011575A"/>
    <w:rsid w:val="00115F2F"/>
    <w:rsid w:val="00116211"/>
    <w:rsid w:val="00116F9E"/>
    <w:rsid w:val="001171EE"/>
    <w:rsid w:val="001174C8"/>
    <w:rsid w:val="00117522"/>
    <w:rsid w:val="00117954"/>
    <w:rsid w:val="00117CC2"/>
    <w:rsid w:val="001202EF"/>
    <w:rsid w:val="001209FD"/>
    <w:rsid w:val="00120EFB"/>
    <w:rsid w:val="00121194"/>
    <w:rsid w:val="0012158E"/>
    <w:rsid w:val="00121876"/>
    <w:rsid w:val="00121D9B"/>
    <w:rsid w:val="001220DF"/>
    <w:rsid w:val="001223DD"/>
    <w:rsid w:val="0012257D"/>
    <w:rsid w:val="00122B4B"/>
    <w:rsid w:val="00122D5E"/>
    <w:rsid w:val="00122F03"/>
    <w:rsid w:val="001231AB"/>
    <w:rsid w:val="001236DD"/>
    <w:rsid w:val="0012379E"/>
    <w:rsid w:val="00123948"/>
    <w:rsid w:val="00124000"/>
    <w:rsid w:val="00124E62"/>
    <w:rsid w:val="00124F0D"/>
    <w:rsid w:val="00125143"/>
    <w:rsid w:val="00125288"/>
    <w:rsid w:val="0012539E"/>
    <w:rsid w:val="001254AB"/>
    <w:rsid w:val="001255C5"/>
    <w:rsid w:val="00125686"/>
    <w:rsid w:val="001258CD"/>
    <w:rsid w:val="001258F2"/>
    <w:rsid w:val="00125CB5"/>
    <w:rsid w:val="00125CF6"/>
    <w:rsid w:val="00126342"/>
    <w:rsid w:val="00126A1F"/>
    <w:rsid w:val="00126DBF"/>
    <w:rsid w:val="00126F9B"/>
    <w:rsid w:val="00127023"/>
    <w:rsid w:val="001275B4"/>
    <w:rsid w:val="001277DD"/>
    <w:rsid w:val="00127A19"/>
    <w:rsid w:val="00127B41"/>
    <w:rsid w:val="001301AE"/>
    <w:rsid w:val="001309FB"/>
    <w:rsid w:val="00130CE4"/>
    <w:rsid w:val="00130F90"/>
    <w:rsid w:val="001317C0"/>
    <w:rsid w:val="00131802"/>
    <w:rsid w:val="00131A5F"/>
    <w:rsid w:val="0013209C"/>
    <w:rsid w:val="00132CD0"/>
    <w:rsid w:val="00132E50"/>
    <w:rsid w:val="001331E6"/>
    <w:rsid w:val="0013348E"/>
    <w:rsid w:val="0013357F"/>
    <w:rsid w:val="001335B4"/>
    <w:rsid w:val="00133B2D"/>
    <w:rsid w:val="00134421"/>
    <w:rsid w:val="00134789"/>
    <w:rsid w:val="00134A76"/>
    <w:rsid w:val="00134B12"/>
    <w:rsid w:val="00134F70"/>
    <w:rsid w:val="00134FAD"/>
    <w:rsid w:val="0013500D"/>
    <w:rsid w:val="0013502B"/>
    <w:rsid w:val="00135314"/>
    <w:rsid w:val="0013549F"/>
    <w:rsid w:val="00135650"/>
    <w:rsid w:val="001363FE"/>
    <w:rsid w:val="0013695F"/>
    <w:rsid w:val="00136967"/>
    <w:rsid w:val="00136E45"/>
    <w:rsid w:val="001379A1"/>
    <w:rsid w:val="001379B2"/>
    <w:rsid w:val="001409C8"/>
    <w:rsid w:val="00140C12"/>
    <w:rsid w:val="00140E4D"/>
    <w:rsid w:val="00141093"/>
    <w:rsid w:val="0014116E"/>
    <w:rsid w:val="00141391"/>
    <w:rsid w:val="001416C0"/>
    <w:rsid w:val="00141760"/>
    <w:rsid w:val="00141856"/>
    <w:rsid w:val="001418F3"/>
    <w:rsid w:val="00142372"/>
    <w:rsid w:val="00142945"/>
    <w:rsid w:val="001431CB"/>
    <w:rsid w:val="00143976"/>
    <w:rsid w:val="0014436D"/>
    <w:rsid w:val="00144621"/>
    <w:rsid w:val="001449F5"/>
    <w:rsid w:val="00144CDE"/>
    <w:rsid w:val="00145933"/>
    <w:rsid w:val="00146120"/>
    <w:rsid w:val="0014641F"/>
    <w:rsid w:val="00146887"/>
    <w:rsid w:val="00146903"/>
    <w:rsid w:val="001470D5"/>
    <w:rsid w:val="001507C9"/>
    <w:rsid w:val="00150875"/>
    <w:rsid w:val="001509B2"/>
    <w:rsid w:val="001513B6"/>
    <w:rsid w:val="001513DD"/>
    <w:rsid w:val="001516C1"/>
    <w:rsid w:val="00151D4A"/>
    <w:rsid w:val="00151EAC"/>
    <w:rsid w:val="0015238B"/>
    <w:rsid w:val="001531AE"/>
    <w:rsid w:val="0015336C"/>
    <w:rsid w:val="00153548"/>
    <w:rsid w:val="001535E1"/>
    <w:rsid w:val="001536AD"/>
    <w:rsid w:val="00153B39"/>
    <w:rsid w:val="00154634"/>
    <w:rsid w:val="00154C7D"/>
    <w:rsid w:val="00155351"/>
    <w:rsid w:val="001553FA"/>
    <w:rsid w:val="00155E50"/>
    <w:rsid w:val="00156120"/>
    <w:rsid w:val="001566F3"/>
    <w:rsid w:val="00156B10"/>
    <w:rsid w:val="00156D93"/>
    <w:rsid w:val="00156DAE"/>
    <w:rsid w:val="00157170"/>
    <w:rsid w:val="00157DC1"/>
    <w:rsid w:val="00160823"/>
    <w:rsid w:val="00160C14"/>
    <w:rsid w:val="00160E25"/>
    <w:rsid w:val="00161B6E"/>
    <w:rsid w:val="00161CF0"/>
    <w:rsid w:val="00161D1A"/>
    <w:rsid w:val="001622A3"/>
    <w:rsid w:val="00162D03"/>
    <w:rsid w:val="00163547"/>
    <w:rsid w:val="00163573"/>
    <w:rsid w:val="001636B3"/>
    <w:rsid w:val="00163AD9"/>
    <w:rsid w:val="00163B40"/>
    <w:rsid w:val="0016407B"/>
    <w:rsid w:val="00164188"/>
    <w:rsid w:val="001641CD"/>
    <w:rsid w:val="0016436C"/>
    <w:rsid w:val="0016475E"/>
    <w:rsid w:val="0016480B"/>
    <w:rsid w:val="00164C16"/>
    <w:rsid w:val="00164C39"/>
    <w:rsid w:val="00164CBA"/>
    <w:rsid w:val="001651E6"/>
    <w:rsid w:val="00165394"/>
    <w:rsid w:val="00165706"/>
    <w:rsid w:val="00165AB7"/>
    <w:rsid w:val="00165B6C"/>
    <w:rsid w:val="00166288"/>
    <w:rsid w:val="00166356"/>
    <w:rsid w:val="0016638B"/>
    <w:rsid w:val="00166401"/>
    <w:rsid w:val="001669B0"/>
    <w:rsid w:val="00166A1A"/>
    <w:rsid w:val="0016701A"/>
    <w:rsid w:val="00167099"/>
    <w:rsid w:val="00167351"/>
    <w:rsid w:val="001673F4"/>
    <w:rsid w:val="00167530"/>
    <w:rsid w:val="00167DDB"/>
    <w:rsid w:val="001701F7"/>
    <w:rsid w:val="0017039C"/>
    <w:rsid w:val="001704B7"/>
    <w:rsid w:val="001709F0"/>
    <w:rsid w:val="00170BAF"/>
    <w:rsid w:val="00170C57"/>
    <w:rsid w:val="00170E98"/>
    <w:rsid w:val="0017134C"/>
    <w:rsid w:val="00171626"/>
    <w:rsid w:val="0017184D"/>
    <w:rsid w:val="001725E0"/>
    <w:rsid w:val="0017279B"/>
    <w:rsid w:val="001729D7"/>
    <w:rsid w:val="00172A42"/>
    <w:rsid w:val="00174939"/>
    <w:rsid w:val="0017503E"/>
    <w:rsid w:val="0017517A"/>
    <w:rsid w:val="001754A9"/>
    <w:rsid w:val="0017592F"/>
    <w:rsid w:val="00175977"/>
    <w:rsid w:val="00175AC8"/>
    <w:rsid w:val="001763B7"/>
    <w:rsid w:val="00176D74"/>
    <w:rsid w:val="00176F84"/>
    <w:rsid w:val="001772DB"/>
    <w:rsid w:val="00177371"/>
    <w:rsid w:val="00177497"/>
    <w:rsid w:val="001774D7"/>
    <w:rsid w:val="00177722"/>
    <w:rsid w:val="00177969"/>
    <w:rsid w:val="00177D83"/>
    <w:rsid w:val="00180167"/>
    <w:rsid w:val="001801DF"/>
    <w:rsid w:val="00180775"/>
    <w:rsid w:val="0018087A"/>
    <w:rsid w:val="0018145E"/>
    <w:rsid w:val="00181578"/>
    <w:rsid w:val="0018160F"/>
    <w:rsid w:val="00181795"/>
    <w:rsid w:val="00181881"/>
    <w:rsid w:val="00181FAC"/>
    <w:rsid w:val="001820D7"/>
    <w:rsid w:val="00182CC3"/>
    <w:rsid w:val="00182E41"/>
    <w:rsid w:val="00183140"/>
    <w:rsid w:val="0018391C"/>
    <w:rsid w:val="00184B83"/>
    <w:rsid w:val="00185059"/>
    <w:rsid w:val="00185188"/>
    <w:rsid w:val="001851C0"/>
    <w:rsid w:val="0018572D"/>
    <w:rsid w:val="00185972"/>
    <w:rsid w:val="00185A19"/>
    <w:rsid w:val="00185CF2"/>
    <w:rsid w:val="00185D22"/>
    <w:rsid w:val="001860FF"/>
    <w:rsid w:val="001866A6"/>
    <w:rsid w:val="001868AD"/>
    <w:rsid w:val="00186C6B"/>
    <w:rsid w:val="00186EA8"/>
    <w:rsid w:val="00187289"/>
    <w:rsid w:val="00187308"/>
    <w:rsid w:val="001879F2"/>
    <w:rsid w:val="00187E54"/>
    <w:rsid w:val="00190277"/>
    <w:rsid w:val="00190724"/>
    <w:rsid w:val="00190813"/>
    <w:rsid w:val="00190958"/>
    <w:rsid w:val="00191039"/>
    <w:rsid w:val="001912AC"/>
    <w:rsid w:val="001912DE"/>
    <w:rsid w:val="00191405"/>
    <w:rsid w:val="00191757"/>
    <w:rsid w:val="00191D18"/>
    <w:rsid w:val="00191D47"/>
    <w:rsid w:val="0019289D"/>
    <w:rsid w:val="00193AE9"/>
    <w:rsid w:val="00194460"/>
    <w:rsid w:val="001945FD"/>
    <w:rsid w:val="00194CC7"/>
    <w:rsid w:val="0019519A"/>
    <w:rsid w:val="00195FBB"/>
    <w:rsid w:val="00197732"/>
    <w:rsid w:val="001A06CC"/>
    <w:rsid w:val="001A0ACD"/>
    <w:rsid w:val="001A0F69"/>
    <w:rsid w:val="001A0F6A"/>
    <w:rsid w:val="001A1C63"/>
    <w:rsid w:val="001A2713"/>
    <w:rsid w:val="001A27F8"/>
    <w:rsid w:val="001A2FAE"/>
    <w:rsid w:val="001A322C"/>
    <w:rsid w:val="001A34B7"/>
    <w:rsid w:val="001A479F"/>
    <w:rsid w:val="001A4A7A"/>
    <w:rsid w:val="001A4AF9"/>
    <w:rsid w:val="001A5304"/>
    <w:rsid w:val="001A5374"/>
    <w:rsid w:val="001A54C4"/>
    <w:rsid w:val="001A54CD"/>
    <w:rsid w:val="001A5858"/>
    <w:rsid w:val="001A593F"/>
    <w:rsid w:val="001A5A2B"/>
    <w:rsid w:val="001A602B"/>
    <w:rsid w:val="001A61D4"/>
    <w:rsid w:val="001A6965"/>
    <w:rsid w:val="001A6AA3"/>
    <w:rsid w:val="001A6AAB"/>
    <w:rsid w:val="001A6B88"/>
    <w:rsid w:val="001A710E"/>
    <w:rsid w:val="001A7290"/>
    <w:rsid w:val="001A7DF7"/>
    <w:rsid w:val="001A7E41"/>
    <w:rsid w:val="001A7EDB"/>
    <w:rsid w:val="001A7F8C"/>
    <w:rsid w:val="001B0334"/>
    <w:rsid w:val="001B04F1"/>
    <w:rsid w:val="001B07ED"/>
    <w:rsid w:val="001B178D"/>
    <w:rsid w:val="001B186F"/>
    <w:rsid w:val="001B18FB"/>
    <w:rsid w:val="001B1CD4"/>
    <w:rsid w:val="001B1DDC"/>
    <w:rsid w:val="001B1FF9"/>
    <w:rsid w:val="001B2EE1"/>
    <w:rsid w:val="001B32A4"/>
    <w:rsid w:val="001B3B42"/>
    <w:rsid w:val="001B3EFF"/>
    <w:rsid w:val="001B4B3F"/>
    <w:rsid w:val="001B4E0C"/>
    <w:rsid w:val="001B54A4"/>
    <w:rsid w:val="001B5A7A"/>
    <w:rsid w:val="001B5E4C"/>
    <w:rsid w:val="001B5F73"/>
    <w:rsid w:val="001B6238"/>
    <w:rsid w:val="001B6530"/>
    <w:rsid w:val="001B6557"/>
    <w:rsid w:val="001B6BEC"/>
    <w:rsid w:val="001B6FFE"/>
    <w:rsid w:val="001B7366"/>
    <w:rsid w:val="001B73A1"/>
    <w:rsid w:val="001B772F"/>
    <w:rsid w:val="001B7F9E"/>
    <w:rsid w:val="001C0635"/>
    <w:rsid w:val="001C0999"/>
    <w:rsid w:val="001C0CF8"/>
    <w:rsid w:val="001C1153"/>
    <w:rsid w:val="001C192B"/>
    <w:rsid w:val="001C1EC3"/>
    <w:rsid w:val="001C2105"/>
    <w:rsid w:val="001C22F0"/>
    <w:rsid w:val="001C2D0F"/>
    <w:rsid w:val="001C3152"/>
    <w:rsid w:val="001C41DB"/>
    <w:rsid w:val="001C4B33"/>
    <w:rsid w:val="001C4E9E"/>
    <w:rsid w:val="001C5383"/>
    <w:rsid w:val="001C551C"/>
    <w:rsid w:val="001C58A3"/>
    <w:rsid w:val="001C5A22"/>
    <w:rsid w:val="001C5E27"/>
    <w:rsid w:val="001C6401"/>
    <w:rsid w:val="001C6F0B"/>
    <w:rsid w:val="001C7679"/>
    <w:rsid w:val="001C7985"/>
    <w:rsid w:val="001D03E2"/>
    <w:rsid w:val="001D0661"/>
    <w:rsid w:val="001D0D77"/>
    <w:rsid w:val="001D137A"/>
    <w:rsid w:val="001D1845"/>
    <w:rsid w:val="001D18BD"/>
    <w:rsid w:val="001D1F22"/>
    <w:rsid w:val="001D2049"/>
    <w:rsid w:val="001D2786"/>
    <w:rsid w:val="001D2798"/>
    <w:rsid w:val="001D2A63"/>
    <w:rsid w:val="001D3066"/>
    <w:rsid w:val="001D34F7"/>
    <w:rsid w:val="001D497F"/>
    <w:rsid w:val="001D49EA"/>
    <w:rsid w:val="001D4A6B"/>
    <w:rsid w:val="001D4DF4"/>
    <w:rsid w:val="001D4EA1"/>
    <w:rsid w:val="001D505D"/>
    <w:rsid w:val="001D5524"/>
    <w:rsid w:val="001D561A"/>
    <w:rsid w:val="001D5E49"/>
    <w:rsid w:val="001D67C6"/>
    <w:rsid w:val="001D6B9D"/>
    <w:rsid w:val="001D746A"/>
    <w:rsid w:val="001D7BA9"/>
    <w:rsid w:val="001D7C05"/>
    <w:rsid w:val="001D7F8E"/>
    <w:rsid w:val="001E00CA"/>
    <w:rsid w:val="001E03B5"/>
    <w:rsid w:val="001E09D9"/>
    <w:rsid w:val="001E119A"/>
    <w:rsid w:val="001E1894"/>
    <w:rsid w:val="001E23D7"/>
    <w:rsid w:val="001E2C29"/>
    <w:rsid w:val="001E305F"/>
    <w:rsid w:val="001E317B"/>
    <w:rsid w:val="001E325D"/>
    <w:rsid w:val="001E34CA"/>
    <w:rsid w:val="001E3DB8"/>
    <w:rsid w:val="001E44A8"/>
    <w:rsid w:val="001E461D"/>
    <w:rsid w:val="001E49E4"/>
    <w:rsid w:val="001E4A03"/>
    <w:rsid w:val="001E4AA9"/>
    <w:rsid w:val="001E5897"/>
    <w:rsid w:val="001E5898"/>
    <w:rsid w:val="001E596F"/>
    <w:rsid w:val="001E6414"/>
    <w:rsid w:val="001E64E6"/>
    <w:rsid w:val="001E6532"/>
    <w:rsid w:val="001E66C0"/>
    <w:rsid w:val="001E71B1"/>
    <w:rsid w:val="001E73E9"/>
    <w:rsid w:val="001E76C7"/>
    <w:rsid w:val="001F0339"/>
    <w:rsid w:val="001F051D"/>
    <w:rsid w:val="001F06F2"/>
    <w:rsid w:val="001F11D8"/>
    <w:rsid w:val="001F1F2D"/>
    <w:rsid w:val="001F2CCA"/>
    <w:rsid w:val="001F2F61"/>
    <w:rsid w:val="001F304E"/>
    <w:rsid w:val="001F32B1"/>
    <w:rsid w:val="001F36CD"/>
    <w:rsid w:val="001F40AF"/>
    <w:rsid w:val="001F4101"/>
    <w:rsid w:val="001F4EEE"/>
    <w:rsid w:val="001F6273"/>
    <w:rsid w:val="001F651C"/>
    <w:rsid w:val="001F69CE"/>
    <w:rsid w:val="001F69EC"/>
    <w:rsid w:val="001F6B9C"/>
    <w:rsid w:val="001F6CA2"/>
    <w:rsid w:val="001F6FDD"/>
    <w:rsid w:val="001F7127"/>
    <w:rsid w:val="001F728C"/>
    <w:rsid w:val="001F7A4B"/>
    <w:rsid w:val="002003BD"/>
    <w:rsid w:val="002004AC"/>
    <w:rsid w:val="0020099E"/>
    <w:rsid w:val="00200DFA"/>
    <w:rsid w:val="00200EE8"/>
    <w:rsid w:val="00200F35"/>
    <w:rsid w:val="00201320"/>
    <w:rsid w:val="00201607"/>
    <w:rsid w:val="00201658"/>
    <w:rsid w:val="00201D5E"/>
    <w:rsid w:val="00201F51"/>
    <w:rsid w:val="0020204B"/>
    <w:rsid w:val="00202598"/>
    <w:rsid w:val="0020262C"/>
    <w:rsid w:val="00202905"/>
    <w:rsid w:val="00202B5B"/>
    <w:rsid w:val="00202E67"/>
    <w:rsid w:val="002034CF"/>
    <w:rsid w:val="00203A99"/>
    <w:rsid w:val="00203C29"/>
    <w:rsid w:val="00204440"/>
    <w:rsid w:val="00204A53"/>
    <w:rsid w:val="00204C1C"/>
    <w:rsid w:val="00204C33"/>
    <w:rsid w:val="00204D5F"/>
    <w:rsid w:val="00204F5A"/>
    <w:rsid w:val="00204F71"/>
    <w:rsid w:val="00205659"/>
    <w:rsid w:val="002056BE"/>
    <w:rsid w:val="00205B32"/>
    <w:rsid w:val="00205C37"/>
    <w:rsid w:val="00205C8C"/>
    <w:rsid w:val="00205DB8"/>
    <w:rsid w:val="002063A0"/>
    <w:rsid w:val="002065EF"/>
    <w:rsid w:val="0020667A"/>
    <w:rsid w:val="00206CBF"/>
    <w:rsid w:val="00207008"/>
    <w:rsid w:val="00207195"/>
    <w:rsid w:val="0020735B"/>
    <w:rsid w:val="00207821"/>
    <w:rsid w:val="00210CC6"/>
    <w:rsid w:val="00210CD9"/>
    <w:rsid w:val="00210EF6"/>
    <w:rsid w:val="0021109B"/>
    <w:rsid w:val="00211B19"/>
    <w:rsid w:val="00211BF4"/>
    <w:rsid w:val="0021271F"/>
    <w:rsid w:val="00212727"/>
    <w:rsid w:val="00212A14"/>
    <w:rsid w:val="00212F36"/>
    <w:rsid w:val="00213272"/>
    <w:rsid w:val="00213742"/>
    <w:rsid w:val="00213806"/>
    <w:rsid w:val="00214FCC"/>
    <w:rsid w:val="0021534E"/>
    <w:rsid w:val="002154C4"/>
    <w:rsid w:val="0021610E"/>
    <w:rsid w:val="002166BE"/>
    <w:rsid w:val="002167DC"/>
    <w:rsid w:val="00216A29"/>
    <w:rsid w:val="00216AEF"/>
    <w:rsid w:val="00216F4F"/>
    <w:rsid w:val="00217804"/>
    <w:rsid w:val="00217816"/>
    <w:rsid w:val="002179F6"/>
    <w:rsid w:val="00217D65"/>
    <w:rsid w:val="00217D70"/>
    <w:rsid w:val="00220F57"/>
    <w:rsid w:val="0022108B"/>
    <w:rsid w:val="00221AE1"/>
    <w:rsid w:val="002221DA"/>
    <w:rsid w:val="0022229F"/>
    <w:rsid w:val="00222827"/>
    <w:rsid w:val="00222A97"/>
    <w:rsid w:val="00222C67"/>
    <w:rsid w:val="002231B8"/>
    <w:rsid w:val="0022373C"/>
    <w:rsid w:val="002239F0"/>
    <w:rsid w:val="002243B1"/>
    <w:rsid w:val="00224A1C"/>
    <w:rsid w:val="00225435"/>
    <w:rsid w:val="002310CF"/>
    <w:rsid w:val="002311F6"/>
    <w:rsid w:val="00231996"/>
    <w:rsid w:val="00231F75"/>
    <w:rsid w:val="002323B1"/>
    <w:rsid w:val="00232BB9"/>
    <w:rsid w:val="00232F70"/>
    <w:rsid w:val="00232FEA"/>
    <w:rsid w:val="002331E2"/>
    <w:rsid w:val="00233260"/>
    <w:rsid w:val="00233D8C"/>
    <w:rsid w:val="002340D8"/>
    <w:rsid w:val="002348D1"/>
    <w:rsid w:val="00235519"/>
    <w:rsid w:val="00235908"/>
    <w:rsid w:val="002359D9"/>
    <w:rsid w:val="00235B23"/>
    <w:rsid w:val="00236BED"/>
    <w:rsid w:val="00236C43"/>
    <w:rsid w:val="00237371"/>
    <w:rsid w:val="0023744D"/>
    <w:rsid w:val="00237D7C"/>
    <w:rsid w:val="0024043B"/>
    <w:rsid w:val="00240954"/>
    <w:rsid w:val="00240A1F"/>
    <w:rsid w:val="00240D49"/>
    <w:rsid w:val="00240D61"/>
    <w:rsid w:val="002419F3"/>
    <w:rsid w:val="00241A87"/>
    <w:rsid w:val="00241C4C"/>
    <w:rsid w:val="00241E91"/>
    <w:rsid w:val="00242193"/>
    <w:rsid w:val="00242521"/>
    <w:rsid w:val="00242738"/>
    <w:rsid w:val="00242C6F"/>
    <w:rsid w:val="002435CA"/>
    <w:rsid w:val="002437E3"/>
    <w:rsid w:val="002439EF"/>
    <w:rsid w:val="00243DE9"/>
    <w:rsid w:val="00243EAD"/>
    <w:rsid w:val="0024423F"/>
    <w:rsid w:val="002454F8"/>
    <w:rsid w:val="00245521"/>
    <w:rsid w:val="0024649E"/>
    <w:rsid w:val="002464C4"/>
    <w:rsid w:val="00246938"/>
    <w:rsid w:val="00247BEB"/>
    <w:rsid w:val="00247D0A"/>
    <w:rsid w:val="002505A9"/>
    <w:rsid w:val="002505CB"/>
    <w:rsid w:val="0025084C"/>
    <w:rsid w:val="002509E2"/>
    <w:rsid w:val="00251C27"/>
    <w:rsid w:val="00251EF6"/>
    <w:rsid w:val="0025240D"/>
    <w:rsid w:val="00252793"/>
    <w:rsid w:val="002527BF"/>
    <w:rsid w:val="002527EB"/>
    <w:rsid w:val="00252D81"/>
    <w:rsid w:val="00252E82"/>
    <w:rsid w:val="00253141"/>
    <w:rsid w:val="002545DA"/>
    <w:rsid w:val="0025478C"/>
    <w:rsid w:val="002548FA"/>
    <w:rsid w:val="00254BDA"/>
    <w:rsid w:val="00254D4D"/>
    <w:rsid w:val="00254E72"/>
    <w:rsid w:val="002551FA"/>
    <w:rsid w:val="00255463"/>
    <w:rsid w:val="002557F3"/>
    <w:rsid w:val="0025607C"/>
    <w:rsid w:val="00257133"/>
    <w:rsid w:val="00257275"/>
    <w:rsid w:val="00257453"/>
    <w:rsid w:val="00257D1D"/>
    <w:rsid w:val="00257DDE"/>
    <w:rsid w:val="00257EFF"/>
    <w:rsid w:val="0026073A"/>
    <w:rsid w:val="0026090A"/>
    <w:rsid w:val="00260A93"/>
    <w:rsid w:val="00260F97"/>
    <w:rsid w:val="00260FBC"/>
    <w:rsid w:val="002613A5"/>
    <w:rsid w:val="00261508"/>
    <w:rsid w:val="0026170F"/>
    <w:rsid w:val="0026175C"/>
    <w:rsid w:val="00261AFD"/>
    <w:rsid w:val="00261B99"/>
    <w:rsid w:val="00261D75"/>
    <w:rsid w:val="00261DA0"/>
    <w:rsid w:val="00262287"/>
    <w:rsid w:val="002623FD"/>
    <w:rsid w:val="00262952"/>
    <w:rsid w:val="00262E70"/>
    <w:rsid w:val="00262FFE"/>
    <w:rsid w:val="002631BF"/>
    <w:rsid w:val="0026380C"/>
    <w:rsid w:val="00263950"/>
    <w:rsid w:val="00263B73"/>
    <w:rsid w:val="00263E8C"/>
    <w:rsid w:val="00264439"/>
    <w:rsid w:val="00264543"/>
    <w:rsid w:val="002645C9"/>
    <w:rsid w:val="00264C3E"/>
    <w:rsid w:val="00265055"/>
    <w:rsid w:val="00265C3C"/>
    <w:rsid w:val="00265FDA"/>
    <w:rsid w:val="00266172"/>
    <w:rsid w:val="00266298"/>
    <w:rsid w:val="002662A5"/>
    <w:rsid w:val="00266736"/>
    <w:rsid w:val="002668C0"/>
    <w:rsid w:val="00266ABF"/>
    <w:rsid w:val="00266B67"/>
    <w:rsid w:val="0026702E"/>
    <w:rsid w:val="0026783B"/>
    <w:rsid w:val="00267C5F"/>
    <w:rsid w:val="00270188"/>
    <w:rsid w:val="00270C42"/>
    <w:rsid w:val="002710E4"/>
    <w:rsid w:val="002715A0"/>
    <w:rsid w:val="002715E0"/>
    <w:rsid w:val="00271AF2"/>
    <w:rsid w:val="00271AF7"/>
    <w:rsid w:val="0027272C"/>
    <w:rsid w:val="00272BF5"/>
    <w:rsid w:val="00272E80"/>
    <w:rsid w:val="002730F7"/>
    <w:rsid w:val="0027364C"/>
    <w:rsid w:val="0027415A"/>
    <w:rsid w:val="002752CB"/>
    <w:rsid w:val="0027650F"/>
    <w:rsid w:val="002767B9"/>
    <w:rsid w:val="00277217"/>
    <w:rsid w:val="002772DE"/>
    <w:rsid w:val="00277C71"/>
    <w:rsid w:val="00280738"/>
    <w:rsid w:val="00280820"/>
    <w:rsid w:val="0028086C"/>
    <w:rsid w:val="002809B3"/>
    <w:rsid w:val="00280C8A"/>
    <w:rsid w:val="00280D44"/>
    <w:rsid w:val="002820A6"/>
    <w:rsid w:val="002821DF"/>
    <w:rsid w:val="00282EA6"/>
    <w:rsid w:val="0028325B"/>
    <w:rsid w:val="0028432D"/>
    <w:rsid w:val="00284499"/>
    <w:rsid w:val="002845A0"/>
    <w:rsid w:val="00284886"/>
    <w:rsid w:val="0028513F"/>
    <w:rsid w:val="002853CC"/>
    <w:rsid w:val="00285596"/>
    <w:rsid w:val="00285628"/>
    <w:rsid w:val="002859BB"/>
    <w:rsid w:val="00285A2B"/>
    <w:rsid w:val="00285B65"/>
    <w:rsid w:val="00286C75"/>
    <w:rsid w:val="00286F24"/>
    <w:rsid w:val="002870AB"/>
    <w:rsid w:val="00287391"/>
    <w:rsid w:val="0028740C"/>
    <w:rsid w:val="002875C1"/>
    <w:rsid w:val="00287984"/>
    <w:rsid w:val="00290006"/>
    <w:rsid w:val="002900D5"/>
    <w:rsid w:val="00290247"/>
    <w:rsid w:val="002902C7"/>
    <w:rsid w:val="00290724"/>
    <w:rsid w:val="00290813"/>
    <w:rsid w:val="00290A22"/>
    <w:rsid w:val="00290F98"/>
    <w:rsid w:val="00291098"/>
    <w:rsid w:val="00291334"/>
    <w:rsid w:val="002916BB"/>
    <w:rsid w:val="00291977"/>
    <w:rsid w:val="00291AD5"/>
    <w:rsid w:val="00291BD9"/>
    <w:rsid w:val="0029212A"/>
    <w:rsid w:val="00292250"/>
    <w:rsid w:val="00292506"/>
    <w:rsid w:val="0029258D"/>
    <w:rsid w:val="00292825"/>
    <w:rsid w:val="00292E9B"/>
    <w:rsid w:val="0029324C"/>
    <w:rsid w:val="00293363"/>
    <w:rsid w:val="00293AFA"/>
    <w:rsid w:val="00293C19"/>
    <w:rsid w:val="00293D42"/>
    <w:rsid w:val="00294456"/>
    <w:rsid w:val="00294B4D"/>
    <w:rsid w:val="00294FD0"/>
    <w:rsid w:val="00295139"/>
    <w:rsid w:val="0029515E"/>
    <w:rsid w:val="00295B77"/>
    <w:rsid w:val="00295DCF"/>
    <w:rsid w:val="00295EFF"/>
    <w:rsid w:val="00296121"/>
    <w:rsid w:val="002964E5"/>
    <w:rsid w:val="0029664E"/>
    <w:rsid w:val="00296CCE"/>
    <w:rsid w:val="002970E0"/>
    <w:rsid w:val="00297883"/>
    <w:rsid w:val="002A0225"/>
    <w:rsid w:val="002A0BB0"/>
    <w:rsid w:val="002A1C24"/>
    <w:rsid w:val="002A1E44"/>
    <w:rsid w:val="002A1E4B"/>
    <w:rsid w:val="002A1FDF"/>
    <w:rsid w:val="002A2342"/>
    <w:rsid w:val="002A2EE0"/>
    <w:rsid w:val="002A3211"/>
    <w:rsid w:val="002A3801"/>
    <w:rsid w:val="002A3C9B"/>
    <w:rsid w:val="002A3D25"/>
    <w:rsid w:val="002A409F"/>
    <w:rsid w:val="002A48FA"/>
    <w:rsid w:val="002A5078"/>
    <w:rsid w:val="002A50A0"/>
    <w:rsid w:val="002A5E8E"/>
    <w:rsid w:val="002A6052"/>
    <w:rsid w:val="002A6311"/>
    <w:rsid w:val="002A65D7"/>
    <w:rsid w:val="002A6716"/>
    <w:rsid w:val="002A6EAB"/>
    <w:rsid w:val="002A6F2A"/>
    <w:rsid w:val="002A75BA"/>
    <w:rsid w:val="002A75FB"/>
    <w:rsid w:val="002A7642"/>
    <w:rsid w:val="002A76B5"/>
    <w:rsid w:val="002A7B11"/>
    <w:rsid w:val="002A7CDB"/>
    <w:rsid w:val="002A7DB4"/>
    <w:rsid w:val="002B0655"/>
    <w:rsid w:val="002B0C49"/>
    <w:rsid w:val="002B0D0C"/>
    <w:rsid w:val="002B0DC2"/>
    <w:rsid w:val="002B135B"/>
    <w:rsid w:val="002B1531"/>
    <w:rsid w:val="002B178B"/>
    <w:rsid w:val="002B1C46"/>
    <w:rsid w:val="002B1E7B"/>
    <w:rsid w:val="002B20EF"/>
    <w:rsid w:val="002B3236"/>
    <w:rsid w:val="002B3B47"/>
    <w:rsid w:val="002B3E73"/>
    <w:rsid w:val="002B41CF"/>
    <w:rsid w:val="002B4814"/>
    <w:rsid w:val="002B4907"/>
    <w:rsid w:val="002B4E7D"/>
    <w:rsid w:val="002B50D6"/>
    <w:rsid w:val="002B5168"/>
    <w:rsid w:val="002B59FF"/>
    <w:rsid w:val="002B5C0A"/>
    <w:rsid w:val="002B5C62"/>
    <w:rsid w:val="002B64B3"/>
    <w:rsid w:val="002B68D4"/>
    <w:rsid w:val="002B69A1"/>
    <w:rsid w:val="002B7B3D"/>
    <w:rsid w:val="002C06CD"/>
    <w:rsid w:val="002C09BD"/>
    <w:rsid w:val="002C1157"/>
    <w:rsid w:val="002C20D3"/>
    <w:rsid w:val="002C2BA1"/>
    <w:rsid w:val="002C2C07"/>
    <w:rsid w:val="002C2FEA"/>
    <w:rsid w:val="002C3683"/>
    <w:rsid w:val="002C3CCE"/>
    <w:rsid w:val="002C4245"/>
    <w:rsid w:val="002C49C7"/>
    <w:rsid w:val="002C4CB5"/>
    <w:rsid w:val="002C50C9"/>
    <w:rsid w:val="002C58BE"/>
    <w:rsid w:val="002C58E2"/>
    <w:rsid w:val="002C5965"/>
    <w:rsid w:val="002C5EDB"/>
    <w:rsid w:val="002C6460"/>
    <w:rsid w:val="002C6523"/>
    <w:rsid w:val="002C68D5"/>
    <w:rsid w:val="002C69F2"/>
    <w:rsid w:val="002C6CB2"/>
    <w:rsid w:val="002C705C"/>
    <w:rsid w:val="002C7629"/>
    <w:rsid w:val="002C7916"/>
    <w:rsid w:val="002C7938"/>
    <w:rsid w:val="002C7962"/>
    <w:rsid w:val="002C79B8"/>
    <w:rsid w:val="002C7CC7"/>
    <w:rsid w:val="002D03DB"/>
    <w:rsid w:val="002D0C02"/>
    <w:rsid w:val="002D147B"/>
    <w:rsid w:val="002D1517"/>
    <w:rsid w:val="002D18EB"/>
    <w:rsid w:val="002D1A75"/>
    <w:rsid w:val="002D1CF1"/>
    <w:rsid w:val="002D2472"/>
    <w:rsid w:val="002D2E8A"/>
    <w:rsid w:val="002D33E8"/>
    <w:rsid w:val="002D3815"/>
    <w:rsid w:val="002D3884"/>
    <w:rsid w:val="002D38BE"/>
    <w:rsid w:val="002D3A88"/>
    <w:rsid w:val="002D4154"/>
    <w:rsid w:val="002D4342"/>
    <w:rsid w:val="002D4A57"/>
    <w:rsid w:val="002D502B"/>
    <w:rsid w:val="002D53DC"/>
    <w:rsid w:val="002D5C19"/>
    <w:rsid w:val="002D5D2F"/>
    <w:rsid w:val="002D5D62"/>
    <w:rsid w:val="002D5D95"/>
    <w:rsid w:val="002D64EF"/>
    <w:rsid w:val="002D65CF"/>
    <w:rsid w:val="002D6F94"/>
    <w:rsid w:val="002D7463"/>
    <w:rsid w:val="002D793E"/>
    <w:rsid w:val="002D7BF7"/>
    <w:rsid w:val="002D7F03"/>
    <w:rsid w:val="002E023A"/>
    <w:rsid w:val="002E076D"/>
    <w:rsid w:val="002E0DDC"/>
    <w:rsid w:val="002E0F13"/>
    <w:rsid w:val="002E0F70"/>
    <w:rsid w:val="002E15A8"/>
    <w:rsid w:val="002E1D83"/>
    <w:rsid w:val="002E2157"/>
    <w:rsid w:val="002E27C8"/>
    <w:rsid w:val="002E29D6"/>
    <w:rsid w:val="002E2ED8"/>
    <w:rsid w:val="002E30B9"/>
    <w:rsid w:val="002E311D"/>
    <w:rsid w:val="002E39F4"/>
    <w:rsid w:val="002E3B08"/>
    <w:rsid w:val="002E3B0A"/>
    <w:rsid w:val="002E3D62"/>
    <w:rsid w:val="002E4662"/>
    <w:rsid w:val="002E4862"/>
    <w:rsid w:val="002E565C"/>
    <w:rsid w:val="002E5C07"/>
    <w:rsid w:val="002E5C15"/>
    <w:rsid w:val="002E61F8"/>
    <w:rsid w:val="002E625F"/>
    <w:rsid w:val="002E638F"/>
    <w:rsid w:val="002E665F"/>
    <w:rsid w:val="002E69B8"/>
    <w:rsid w:val="002E69C3"/>
    <w:rsid w:val="002E6C7E"/>
    <w:rsid w:val="002E74D3"/>
    <w:rsid w:val="002E7C7D"/>
    <w:rsid w:val="002F00C6"/>
    <w:rsid w:val="002F04E2"/>
    <w:rsid w:val="002F0F20"/>
    <w:rsid w:val="002F0F24"/>
    <w:rsid w:val="002F1207"/>
    <w:rsid w:val="002F179A"/>
    <w:rsid w:val="002F1B5C"/>
    <w:rsid w:val="002F1EF9"/>
    <w:rsid w:val="002F20D3"/>
    <w:rsid w:val="002F2633"/>
    <w:rsid w:val="002F2958"/>
    <w:rsid w:val="002F2EF8"/>
    <w:rsid w:val="002F3687"/>
    <w:rsid w:val="002F3AAF"/>
    <w:rsid w:val="002F40C5"/>
    <w:rsid w:val="002F412B"/>
    <w:rsid w:val="002F497F"/>
    <w:rsid w:val="002F4D79"/>
    <w:rsid w:val="002F4DD5"/>
    <w:rsid w:val="002F53CA"/>
    <w:rsid w:val="002F613C"/>
    <w:rsid w:val="002F6572"/>
    <w:rsid w:val="002F6C0F"/>
    <w:rsid w:val="002F6FA7"/>
    <w:rsid w:val="002F7366"/>
    <w:rsid w:val="002F7C68"/>
    <w:rsid w:val="003005E6"/>
    <w:rsid w:val="003007F0"/>
    <w:rsid w:val="0030137A"/>
    <w:rsid w:val="00301BD0"/>
    <w:rsid w:val="003022BE"/>
    <w:rsid w:val="00302A73"/>
    <w:rsid w:val="00302E29"/>
    <w:rsid w:val="00302E90"/>
    <w:rsid w:val="00303E8B"/>
    <w:rsid w:val="003042E6"/>
    <w:rsid w:val="003042FF"/>
    <w:rsid w:val="003048BF"/>
    <w:rsid w:val="003051C4"/>
    <w:rsid w:val="00305269"/>
    <w:rsid w:val="0030528F"/>
    <w:rsid w:val="00305707"/>
    <w:rsid w:val="00305D45"/>
    <w:rsid w:val="00305E93"/>
    <w:rsid w:val="00305F1F"/>
    <w:rsid w:val="003060DD"/>
    <w:rsid w:val="003061FB"/>
    <w:rsid w:val="0030624A"/>
    <w:rsid w:val="003062C8"/>
    <w:rsid w:val="00306373"/>
    <w:rsid w:val="00306991"/>
    <w:rsid w:val="00306A84"/>
    <w:rsid w:val="00306D24"/>
    <w:rsid w:val="00306F42"/>
    <w:rsid w:val="0030700A"/>
    <w:rsid w:val="0030727D"/>
    <w:rsid w:val="003073D7"/>
    <w:rsid w:val="00307749"/>
    <w:rsid w:val="00307777"/>
    <w:rsid w:val="00307DB0"/>
    <w:rsid w:val="00310213"/>
    <w:rsid w:val="00310403"/>
    <w:rsid w:val="00310AE9"/>
    <w:rsid w:val="00310BE5"/>
    <w:rsid w:val="003112F4"/>
    <w:rsid w:val="003114AE"/>
    <w:rsid w:val="0031180D"/>
    <w:rsid w:val="00311F9F"/>
    <w:rsid w:val="003123BE"/>
    <w:rsid w:val="0031287D"/>
    <w:rsid w:val="00312C67"/>
    <w:rsid w:val="00312FCE"/>
    <w:rsid w:val="00313330"/>
    <w:rsid w:val="00314CF9"/>
    <w:rsid w:val="003154E8"/>
    <w:rsid w:val="003155CD"/>
    <w:rsid w:val="00315934"/>
    <w:rsid w:val="00315D29"/>
    <w:rsid w:val="00315DD9"/>
    <w:rsid w:val="0031650C"/>
    <w:rsid w:val="00316678"/>
    <w:rsid w:val="003169CF"/>
    <w:rsid w:val="003174EF"/>
    <w:rsid w:val="0031759D"/>
    <w:rsid w:val="0031772C"/>
    <w:rsid w:val="00317B60"/>
    <w:rsid w:val="00317C4E"/>
    <w:rsid w:val="00320538"/>
    <w:rsid w:val="00320631"/>
    <w:rsid w:val="00320737"/>
    <w:rsid w:val="00320A24"/>
    <w:rsid w:val="00320CAD"/>
    <w:rsid w:val="00320F80"/>
    <w:rsid w:val="00321454"/>
    <w:rsid w:val="00321867"/>
    <w:rsid w:val="003218C7"/>
    <w:rsid w:val="00322358"/>
    <w:rsid w:val="003223B6"/>
    <w:rsid w:val="0032246A"/>
    <w:rsid w:val="003226D5"/>
    <w:rsid w:val="0032280C"/>
    <w:rsid w:val="00322ACE"/>
    <w:rsid w:val="00322F2F"/>
    <w:rsid w:val="0032332A"/>
    <w:rsid w:val="0032379A"/>
    <w:rsid w:val="003237E5"/>
    <w:rsid w:val="0032394D"/>
    <w:rsid w:val="003241F0"/>
    <w:rsid w:val="003247E3"/>
    <w:rsid w:val="0032486A"/>
    <w:rsid w:val="00324C21"/>
    <w:rsid w:val="00325E7E"/>
    <w:rsid w:val="00325EDA"/>
    <w:rsid w:val="003263F9"/>
    <w:rsid w:val="0032643B"/>
    <w:rsid w:val="00326BAF"/>
    <w:rsid w:val="003279F7"/>
    <w:rsid w:val="00327BC0"/>
    <w:rsid w:val="00327DD1"/>
    <w:rsid w:val="00327E82"/>
    <w:rsid w:val="0033074E"/>
    <w:rsid w:val="00330803"/>
    <w:rsid w:val="00330A50"/>
    <w:rsid w:val="00331220"/>
    <w:rsid w:val="0033149C"/>
    <w:rsid w:val="003315F6"/>
    <w:rsid w:val="003319AE"/>
    <w:rsid w:val="00332BFD"/>
    <w:rsid w:val="003332EA"/>
    <w:rsid w:val="0033337A"/>
    <w:rsid w:val="003335E4"/>
    <w:rsid w:val="00333B7F"/>
    <w:rsid w:val="003341FC"/>
    <w:rsid w:val="00334831"/>
    <w:rsid w:val="00334845"/>
    <w:rsid w:val="00334877"/>
    <w:rsid w:val="00334A68"/>
    <w:rsid w:val="00334CE8"/>
    <w:rsid w:val="003352CB"/>
    <w:rsid w:val="003356F6"/>
    <w:rsid w:val="003366E9"/>
    <w:rsid w:val="0033726A"/>
    <w:rsid w:val="00337F37"/>
    <w:rsid w:val="0034080B"/>
    <w:rsid w:val="00340896"/>
    <w:rsid w:val="00340E2A"/>
    <w:rsid w:val="003411FA"/>
    <w:rsid w:val="00341A41"/>
    <w:rsid w:val="00341B2D"/>
    <w:rsid w:val="00341F0F"/>
    <w:rsid w:val="00341F70"/>
    <w:rsid w:val="00341FA5"/>
    <w:rsid w:val="003421BC"/>
    <w:rsid w:val="00342582"/>
    <w:rsid w:val="003428C9"/>
    <w:rsid w:val="00342ABA"/>
    <w:rsid w:val="00343182"/>
    <w:rsid w:val="00343579"/>
    <w:rsid w:val="00344153"/>
    <w:rsid w:val="00344BC6"/>
    <w:rsid w:val="00344C15"/>
    <w:rsid w:val="00345299"/>
    <w:rsid w:val="003453CD"/>
    <w:rsid w:val="003455B7"/>
    <w:rsid w:val="00345A9F"/>
    <w:rsid w:val="00345B0A"/>
    <w:rsid w:val="00346019"/>
    <w:rsid w:val="003466DF"/>
    <w:rsid w:val="0034680C"/>
    <w:rsid w:val="0034750A"/>
    <w:rsid w:val="003476C9"/>
    <w:rsid w:val="003500ED"/>
    <w:rsid w:val="00350162"/>
    <w:rsid w:val="003502E5"/>
    <w:rsid w:val="003505E9"/>
    <w:rsid w:val="003507E3"/>
    <w:rsid w:val="00350C7A"/>
    <w:rsid w:val="003510AA"/>
    <w:rsid w:val="0035136E"/>
    <w:rsid w:val="003519A5"/>
    <w:rsid w:val="00351BA6"/>
    <w:rsid w:val="003520F3"/>
    <w:rsid w:val="00352755"/>
    <w:rsid w:val="00352FEC"/>
    <w:rsid w:val="003531B1"/>
    <w:rsid w:val="00353343"/>
    <w:rsid w:val="0035334E"/>
    <w:rsid w:val="00353424"/>
    <w:rsid w:val="00353552"/>
    <w:rsid w:val="00353614"/>
    <w:rsid w:val="00353693"/>
    <w:rsid w:val="003538E8"/>
    <w:rsid w:val="00353A97"/>
    <w:rsid w:val="003542F8"/>
    <w:rsid w:val="00354DFF"/>
    <w:rsid w:val="0035515A"/>
    <w:rsid w:val="003556EC"/>
    <w:rsid w:val="003557FE"/>
    <w:rsid w:val="00355D01"/>
    <w:rsid w:val="00356323"/>
    <w:rsid w:val="003565C6"/>
    <w:rsid w:val="003567FE"/>
    <w:rsid w:val="00356B64"/>
    <w:rsid w:val="00356CC6"/>
    <w:rsid w:val="00357942"/>
    <w:rsid w:val="003610F6"/>
    <w:rsid w:val="00361849"/>
    <w:rsid w:val="003618D3"/>
    <w:rsid w:val="00361951"/>
    <w:rsid w:val="00361DE5"/>
    <w:rsid w:val="003621B7"/>
    <w:rsid w:val="003626E7"/>
    <w:rsid w:val="00362882"/>
    <w:rsid w:val="00362C16"/>
    <w:rsid w:val="00362D23"/>
    <w:rsid w:val="0036325E"/>
    <w:rsid w:val="00363410"/>
    <w:rsid w:val="00363624"/>
    <w:rsid w:val="003652AE"/>
    <w:rsid w:val="00365543"/>
    <w:rsid w:val="003655D4"/>
    <w:rsid w:val="003656C0"/>
    <w:rsid w:val="00365B40"/>
    <w:rsid w:val="00365E64"/>
    <w:rsid w:val="003660CD"/>
    <w:rsid w:val="0036624C"/>
    <w:rsid w:val="00366419"/>
    <w:rsid w:val="0036666A"/>
    <w:rsid w:val="003669BA"/>
    <w:rsid w:val="00366D7B"/>
    <w:rsid w:val="00366D9E"/>
    <w:rsid w:val="003672A4"/>
    <w:rsid w:val="00367360"/>
    <w:rsid w:val="00367647"/>
    <w:rsid w:val="00367658"/>
    <w:rsid w:val="00367A1B"/>
    <w:rsid w:val="00367DDF"/>
    <w:rsid w:val="0037077A"/>
    <w:rsid w:val="00370CEE"/>
    <w:rsid w:val="00370E18"/>
    <w:rsid w:val="003710ED"/>
    <w:rsid w:val="00371559"/>
    <w:rsid w:val="00371714"/>
    <w:rsid w:val="003719BF"/>
    <w:rsid w:val="00372515"/>
    <w:rsid w:val="00372637"/>
    <w:rsid w:val="0037274A"/>
    <w:rsid w:val="00372868"/>
    <w:rsid w:val="003729C0"/>
    <w:rsid w:val="00372FB9"/>
    <w:rsid w:val="00373538"/>
    <w:rsid w:val="003737B4"/>
    <w:rsid w:val="00373CB4"/>
    <w:rsid w:val="003742F2"/>
    <w:rsid w:val="00374496"/>
    <w:rsid w:val="0037560C"/>
    <w:rsid w:val="00375641"/>
    <w:rsid w:val="0037566D"/>
    <w:rsid w:val="003756EA"/>
    <w:rsid w:val="00375F78"/>
    <w:rsid w:val="0037612D"/>
    <w:rsid w:val="00376708"/>
    <w:rsid w:val="00376910"/>
    <w:rsid w:val="00376BB8"/>
    <w:rsid w:val="00377004"/>
    <w:rsid w:val="0037729A"/>
    <w:rsid w:val="00377A78"/>
    <w:rsid w:val="00377CF6"/>
    <w:rsid w:val="00377D69"/>
    <w:rsid w:val="00377DD2"/>
    <w:rsid w:val="00377F93"/>
    <w:rsid w:val="0038013F"/>
    <w:rsid w:val="00380B57"/>
    <w:rsid w:val="00380E0B"/>
    <w:rsid w:val="00381D02"/>
    <w:rsid w:val="00383166"/>
    <w:rsid w:val="00383802"/>
    <w:rsid w:val="00383863"/>
    <w:rsid w:val="00383938"/>
    <w:rsid w:val="00383B94"/>
    <w:rsid w:val="00383BF1"/>
    <w:rsid w:val="00383ED9"/>
    <w:rsid w:val="00384827"/>
    <w:rsid w:val="0038506F"/>
    <w:rsid w:val="00385237"/>
    <w:rsid w:val="00385B03"/>
    <w:rsid w:val="00385D3C"/>
    <w:rsid w:val="00385FDC"/>
    <w:rsid w:val="00386159"/>
    <w:rsid w:val="00386E10"/>
    <w:rsid w:val="00386ECC"/>
    <w:rsid w:val="00387627"/>
    <w:rsid w:val="00387E98"/>
    <w:rsid w:val="003903A6"/>
    <w:rsid w:val="00390632"/>
    <w:rsid w:val="00390DCB"/>
    <w:rsid w:val="00391467"/>
    <w:rsid w:val="00391F7F"/>
    <w:rsid w:val="0039211B"/>
    <w:rsid w:val="00392226"/>
    <w:rsid w:val="00392258"/>
    <w:rsid w:val="0039251F"/>
    <w:rsid w:val="00392649"/>
    <w:rsid w:val="00392F57"/>
    <w:rsid w:val="00393542"/>
    <w:rsid w:val="00393D48"/>
    <w:rsid w:val="00394A16"/>
    <w:rsid w:val="003953DE"/>
    <w:rsid w:val="00395E83"/>
    <w:rsid w:val="0039620C"/>
    <w:rsid w:val="00396707"/>
    <w:rsid w:val="003969F1"/>
    <w:rsid w:val="00396B50"/>
    <w:rsid w:val="00396C51"/>
    <w:rsid w:val="003978E8"/>
    <w:rsid w:val="003979F6"/>
    <w:rsid w:val="003A0666"/>
    <w:rsid w:val="003A0735"/>
    <w:rsid w:val="003A0987"/>
    <w:rsid w:val="003A0C85"/>
    <w:rsid w:val="003A2687"/>
    <w:rsid w:val="003A2819"/>
    <w:rsid w:val="003A2D19"/>
    <w:rsid w:val="003A3423"/>
    <w:rsid w:val="003A346E"/>
    <w:rsid w:val="003A35ED"/>
    <w:rsid w:val="003A3B37"/>
    <w:rsid w:val="003A3BB4"/>
    <w:rsid w:val="003A3CC2"/>
    <w:rsid w:val="003A42DD"/>
    <w:rsid w:val="003A453E"/>
    <w:rsid w:val="003A4784"/>
    <w:rsid w:val="003A5083"/>
    <w:rsid w:val="003A5085"/>
    <w:rsid w:val="003A523C"/>
    <w:rsid w:val="003A52DC"/>
    <w:rsid w:val="003A5392"/>
    <w:rsid w:val="003A55A5"/>
    <w:rsid w:val="003A593E"/>
    <w:rsid w:val="003A5ACE"/>
    <w:rsid w:val="003A63F1"/>
    <w:rsid w:val="003A64AF"/>
    <w:rsid w:val="003A66EF"/>
    <w:rsid w:val="003A7185"/>
    <w:rsid w:val="003B000A"/>
    <w:rsid w:val="003B018B"/>
    <w:rsid w:val="003B05BF"/>
    <w:rsid w:val="003B08CC"/>
    <w:rsid w:val="003B098F"/>
    <w:rsid w:val="003B0ACB"/>
    <w:rsid w:val="003B0E57"/>
    <w:rsid w:val="003B154D"/>
    <w:rsid w:val="003B15BA"/>
    <w:rsid w:val="003B15D0"/>
    <w:rsid w:val="003B168A"/>
    <w:rsid w:val="003B19B0"/>
    <w:rsid w:val="003B1AC5"/>
    <w:rsid w:val="003B2A22"/>
    <w:rsid w:val="003B4339"/>
    <w:rsid w:val="003B4340"/>
    <w:rsid w:val="003B43D8"/>
    <w:rsid w:val="003B4FDA"/>
    <w:rsid w:val="003B5128"/>
    <w:rsid w:val="003B569A"/>
    <w:rsid w:val="003B6105"/>
    <w:rsid w:val="003B64FB"/>
    <w:rsid w:val="003B65A6"/>
    <w:rsid w:val="003B65F3"/>
    <w:rsid w:val="003B6973"/>
    <w:rsid w:val="003B6C55"/>
    <w:rsid w:val="003B6C59"/>
    <w:rsid w:val="003B6E51"/>
    <w:rsid w:val="003B6E9A"/>
    <w:rsid w:val="003B75F0"/>
    <w:rsid w:val="003B76D1"/>
    <w:rsid w:val="003B7930"/>
    <w:rsid w:val="003B794A"/>
    <w:rsid w:val="003B7A9B"/>
    <w:rsid w:val="003B7FE3"/>
    <w:rsid w:val="003C0CBF"/>
    <w:rsid w:val="003C0E5E"/>
    <w:rsid w:val="003C1243"/>
    <w:rsid w:val="003C13BC"/>
    <w:rsid w:val="003C1CBF"/>
    <w:rsid w:val="003C1E0A"/>
    <w:rsid w:val="003C2669"/>
    <w:rsid w:val="003C2819"/>
    <w:rsid w:val="003C2D3B"/>
    <w:rsid w:val="003C311C"/>
    <w:rsid w:val="003C3706"/>
    <w:rsid w:val="003C3AFF"/>
    <w:rsid w:val="003C3B78"/>
    <w:rsid w:val="003C3C42"/>
    <w:rsid w:val="003C3D4B"/>
    <w:rsid w:val="003C3E90"/>
    <w:rsid w:val="003C4499"/>
    <w:rsid w:val="003C4853"/>
    <w:rsid w:val="003C4AF9"/>
    <w:rsid w:val="003C4DC9"/>
    <w:rsid w:val="003C5125"/>
    <w:rsid w:val="003C562C"/>
    <w:rsid w:val="003C56B2"/>
    <w:rsid w:val="003C56E7"/>
    <w:rsid w:val="003C5BD0"/>
    <w:rsid w:val="003C5C9F"/>
    <w:rsid w:val="003C5F1B"/>
    <w:rsid w:val="003C6676"/>
    <w:rsid w:val="003D04F8"/>
    <w:rsid w:val="003D0918"/>
    <w:rsid w:val="003D091F"/>
    <w:rsid w:val="003D109C"/>
    <w:rsid w:val="003D1161"/>
    <w:rsid w:val="003D18EF"/>
    <w:rsid w:val="003D1AB2"/>
    <w:rsid w:val="003D1C95"/>
    <w:rsid w:val="003D243F"/>
    <w:rsid w:val="003D2580"/>
    <w:rsid w:val="003D2A15"/>
    <w:rsid w:val="003D2E8A"/>
    <w:rsid w:val="003D2F34"/>
    <w:rsid w:val="003D311E"/>
    <w:rsid w:val="003D3123"/>
    <w:rsid w:val="003D31CB"/>
    <w:rsid w:val="003D389D"/>
    <w:rsid w:val="003D39C1"/>
    <w:rsid w:val="003D3CDA"/>
    <w:rsid w:val="003D3E4F"/>
    <w:rsid w:val="003D3F5F"/>
    <w:rsid w:val="003D5464"/>
    <w:rsid w:val="003D5947"/>
    <w:rsid w:val="003D5F92"/>
    <w:rsid w:val="003D625A"/>
    <w:rsid w:val="003D6FA0"/>
    <w:rsid w:val="003D71DD"/>
    <w:rsid w:val="003D7552"/>
    <w:rsid w:val="003D7A06"/>
    <w:rsid w:val="003D7CF7"/>
    <w:rsid w:val="003D7EC5"/>
    <w:rsid w:val="003E0083"/>
    <w:rsid w:val="003E01BD"/>
    <w:rsid w:val="003E03C0"/>
    <w:rsid w:val="003E075B"/>
    <w:rsid w:val="003E10E1"/>
    <w:rsid w:val="003E13D2"/>
    <w:rsid w:val="003E1998"/>
    <w:rsid w:val="003E2AC6"/>
    <w:rsid w:val="003E2C38"/>
    <w:rsid w:val="003E2D57"/>
    <w:rsid w:val="003E3B0F"/>
    <w:rsid w:val="003E3D4E"/>
    <w:rsid w:val="003E3E3E"/>
    <w:rsid w:val="003E3F27"/>
    <w:rsid w:val="003E4368"/>
    <w:rsid w:val="003E44D1"/>
    <w:rsid w:val="003E4864"/>
    <w:rsid w:val="003E4880"/>
    <w:rsid w:val="003E48B9"/>
    <w:rsid w:val="003E4BBB"/>
    <w:rsid w:val="003E4DE5"/>
    <w:rsid w:val="003E5973"/>
    <w:rsid w:val="003E59FF"/>
    <w:rsid w:val="003E6070"/>
    <w:rsid w:val="003E6115"/>
    <w:rsid w:val="003E61C2"/>
    <w:rsid w:val="003E68EE"/>
    <w:rsid w:val="003E7341"/>
    <w:rsid w:val="003E79E9"/>
    <w:rsid w:val="003E7D27"/>
    <w:rsid w:val="003F0728"/>
    <w:rsid w:val="003F081A"/>
    <w:rsid w:val="003F0869"/>
    <w:rsid w:val="003F0AC2"/>
    <w:rsid w:val="003F0EC0"/>
    <w:rsid w:val="003F1374"/>
    <w:rsid w:val="003F182E"/>
    <w:rsid w:val="003F213C"/>
    <w:rsid w:val="003F2529"/>
    <w:rsid w:val="003F2707"/>
    <w:rsid w:val="003F27F2"/>
    <w:rsid w:val="003F2C3E"/>
    <w:rsid w:val="003F31E5"/>
    <w:rsid w:val="003F325E"/>
    <w:rsid w:val="003F3323"/>
    <w:rsid w:val="003F35FC"/>
    <w:rsid w:val="003F3EC3"/>
    <w:rsid w:val="003F5312"/>
    <w:rsid w:val="003F5599"/>
    <w:rsid w:val="003F55BA"/>
    <w:rsid w:val="003F5FA5"/>
    <w:rsid w:val="003F664C"/>
    <w:rsid w:val="003F66E9"/>
    <w:rsid w:val="003F6DA7"/>
    <w:rsid w:val="003F76DE"/>
    <w:rsid w:val="003F78A7"/>
    <w:rsid w:val="0040028D"/>
    <w:rsid w:val="004003CF"/>
    <w:rsid w:val="004007A3"/>
    <w:rsid w:val="004008E4"/>
    <w:rsid w:val="00400990"/>
    <w:rsid w:val="004009B3"/>
    <w:rsid w:val="004009E0"/>
    <w:rsid w:val="00400C2E"/>
    <w:rsid w:val="00400CA4"/>
    <w:rsid w:val="004016AD"/>
    <w:rsid w:val="00401A73"/>
    <w:rsid w:val="00401EDB"/>
    <w:rsid w:val="004022D3"/>
    <w:rsid w:val="004028B5"/>
    <w:rsid w:val="00402A53"/>
    <w:rsid w:val="00402B1A"/>
    <w:rsid w:val="0040372A"/>
    <w:rsid w:val="004042FE"/>
    <w:rsid w:val="0040529D"/>
    <w:rsid w:val="004058A1"/>
    <w:rsid w:val="004059B6"/>
    <w:rsid w:val="00406258"/>
    <w:rsid w:val="0040653A"/>
    <w:rsid w:val="00406AA2"/>
    <w:rsid w:val="00407E98"/>
    <w:rsid w:val="00410245"/>
    <w:rsid w:val="00410613"/>
    <w:rsid w:val="00410C24"/>
    <w:rsid w:val="00410FF5"/>
    <w:rsid w:val="004116A3"/>
    <w:rsid w:val="00411780"/>
    <w:rsid w:val="004117F7"/>
    <w:rsid w:val="00411ED4"/>
    <w:rsid w:val="00412020"/>
    <w:rsid w:val="0041209D"/>
    <w:rsid w:val="00412BDB"/>
    <w:rsid w:val="00412E04"/>
    <w:rsid w:val="00413104"/>
    <w:rsid w:val="00413611"/>
    <w:rsid w:val="004139FD"/>
    <w:rsid w:val="00414575"/>
    <w:rsid w:val="00414AD2"/>
    <w:rsid w:val="00414B60"/>
    <w:rsid w:val="00415187"/>
    <w:rsid w:val="0041519B"/>
    <w:rsid w:val="0041584C"/>
    <w:rsid w:val="00415F9E"/>
    <w:rsid w:val="004163D2"/>
    <w:rsid w:val="004164AB"/>
    <w:rsid w:val="00416B48"/>
    <w:rsid w:val="00416DEF"/>
    <w:rsid w:val="00416E9C"/>
    <w:rsid w:val="0041703B"/>
    <w:rsid w:val="00417334"/>
    <w:rsid w:val="004176FA"/>
    <w:rsid w:val="00417957"/>
    <w:rsid w:val="004179FE"/>
    <w:rsid w:val="00417E83"/>
    <w:rsid w:val="004201FE"/>
    <w:rsid w:val="004202E6"/>
    <w:rsid w:val="00420C74"/>
    <w:rsid w:val="004211CE"/>
    <w:rsid w:val="004216BB"/>
    <w:rsid w:val="004219DC"/>
    <w:rsid w:val="00421F97"/>
    <w:rsid w:val="00422052"/>
    <w:rsid w:val="00422309"/>
    <w:rsid w:val="0042249A"/>
    <w:rsid w:val="004229B6"/>
    <w:rsid w:val="00422A4A"/>
    <w:rsid w:val="00422AF4"/>
    <w:rsid w:val="00422CF6"/>
    <w:rsid w:val="00422F81"/>
    <w:rsid w:val="00422FB6"/>
    <w:rsid w:val="00423388"/>
    <w:rsid w:val="00423616"/>
    <w:rsid w:val="00423C69"/>
    <w:rsid w:val="00424B1F"/>
    <w:rsid w:val="00424E4A"/>
    <w:rsid w:val="00425041"/>
    <w:rsid w:val="00425778"/>
    <w:rsid w:val="00425E10"/>
    <w:rsid w:val="00425FF8"/>
    <w:rsid w:val="00426333"/>
    <w:rsid w:val="004265D5"/>
    <w:rsid w:val="00427EC7"/>
    <w:rsid w:val="00430124"/>
    <w:rsid w:val="00430192"/>
    <w:rsid w:val="00430A70"/>
    <w:rsid w:val="00430ADD"/>
    <w:rsid w:val="00430C51"/>
    <w:rsid w:val="00430C55"/>
    <w:rsid w:val="00430F95"/>
    <w:rsid w:val="00431384"/>
    <w:rsid w:val="00431D9E"/>
    <w:rsid w:val="00432B5E"/>
    <w:rsid w:val="004333D5"/>
    <w:rsid w:val="00433410"/>
    <w:rsid w:val="004335B7"/>
    <w:rsid w:val="0043368B"/>
    <w:rsid w:val="00433EBB"/>
    <w:rsid w:val="0043415A"/>
    <w:rsid w:val="004349DF"/>
    <w:rsid w:val="00434B9E"/>
    <w:rsid w:val="00434C05"/>
    <w:rsid w:val="00434D31"/>
    <w:rsid w:val="00434E22"/>
    <w:rsid w:val="00434EF0"/>
    <w:rsid w:val="00435572"/>
    <w:rsid w:val="00435687"/>
    <w:rsid w:val="004356CA"/>
    <w:rsid w:val="004359B6"/>
    <w:rsid w:val="00435C4E"/>
    <w:rsid w:val="00436347"/>
    <w:rsid w:val="00436372"/>
    <w:rsid w:val="004363A3"/>
    <w:rsid w:val="00436B2C"/>
    <w:rsid w:val="004371CD"/>
    <w:rsid w:val="004375A1"/>
    <w:rsid w:val="0043775C"/>
    <w:rsid w:val="0044039D"/>
    <w:rsid w:val="00440529"/>
    <w:rsid w:val="00441058"/>
    <w:rsid w:val="00441A12"/>
    <w:rsid w:val="00441E46"/>
    <w:rsid w:val="004421FE"/>
    <w:rsid w:val="004425E7"/>
    <w:rsid w:val="00442C1E"/>
    <w:rsid w:val="00442C56"/>
    <w:rsid w:val="00443226"/>
    <w:rsid w:val="00443445"/>
    <w:rsid w:val="00443AA5"/>
    <w:rsid w:val="00443D8D"/>
    <w:rsid w:val="00444947"/>
    <w:rsid w:val="00444A22"/>
    <w:rsid w:val="00444D28"/>
    <w:rsid w:val="00444E20"/>
    <w:rsid w:val="00444F1B"/>
    <w:rsid w:val="004451B1"/>
    <w:rsid w:val="00445853"/>
    <w:rsid w:val="00445C2C"/>
    <w:rsid w:val="00445C44"/>
    <w:rsid w:val="00446226"/>
    <w:rsid w:val="00446573"/>
    <w:rsid w:val="004469DC"/>
    <w:rsid w:val="00446C39"/>
    <w:rsid w:val="0044705E"/>
    <w:rsid w:val="00447141"/>
    <w:rsid w:val="00447454"/>
    <w:rsid w:val="004474A2"/>
    <w:rsid w:val="00447689"/>
    <w:rsid w:val="00447818"/>
    <w:rsid w:val="00447927"/>
    <w:rsid w:val="00447BD1"/>
    <w:rsid w:val="00450486"/>
    <w:rsid w:val="00450BBD"/>
    <w:rsid w:val="00450E0B"/>
    <w:rsid w:val="00450F0E"/>
    <w:rsid w:val="00450FAC"/>
    <w:rsid w:val="00451253"/>
    <w:rsid w:val="004524F9"/>
    <w:rsid w:val="00452592"/>
    <w:rsid w:val="004528BA"/>
    <w:rsid w:val="004537F7"/>
    <w:rsid w:val="00453828"/>
    <w:rsid w:val="00453DEC"/>
    <w:rsid w:val="00454CC1"/>
    <w:rsid w:val="0045502D"/>
    <w:rsid w:val="00455094"/>
    <w:rsid w:val="0045599F"/>
    <w:rsid w:val="00455A42"/>
    <w:rsid w:val="004564AC"/>
    <w:rsid w:val="00457E2F"/>
    <w:rsid w:val="0046023B"/>
    <w:rsid w:val="00460CE6"/>
    <w:rsid w:val="00461120"/>
    <w:rsid w:val="0046183F"/>
    <w:rsid w:val="0046189C"/>
    <w:rsid w:val="004628DF"/>
    <w:rsid w:val="00462EAD"/>
    <w:rsid w:val="00462EDF"/>
    <w:rsid w:val="00463389"/>
    <w:rsid w:val="004636BE"/>
    <w:rsid w:val="00463759"/>
    <w:rsid w:val="00463781"/>
    <w:rsid w:val="00463ACF"/>
    <w:rsid w:val="0046427D"/>
    <w:rsid w:val="00464B01"/>
    <w:rsid w:val="00464DEB"/>
    <w:rsid w:val="00464EEC"/>
    <w:rsid w:val="004653EC"/>
    <w:rsid w:val="0046547F"/>
    <w:rsid w:val="00465ABD"/>
    <w:rsid w:val="00465CA7"/>
    <w:rsid w:val="00465D71"/>
    <w:rsid w:val="00465E1E"/>
    <w:rsid w:val="00465F6D"/>
    <w:rsid w:val="004660F7"/>
    <w:rsid w:val="00466505"/>
    <w:rsid w:val="004668DC"/>
    <w:rsid w:val="00466AB6"/>
    <w:rsid w:val="00466C79"/>
    <w:rsid w:val="00466E7F"/>
    <w:rsid w:val="00467866"/>
    <w:rsid w:val="00470540"/>
    <w:rsid w:val="00470E7D"/>
    <w:rsid w:val="00470E94"/>
    <w:rsid w:val="00470F6C"/>
    <w:rsid w:val="00470FDC"/>
    <w:rsid w:val="00471452"/>
    <w:rsid w:val="00471941"/>
    <w:rsid w:val="00471BEF"/>
    <w:rsid w:val="004722B8"/>
    <w:rsid w:val="004724EC"/>
    <w:rsid w:val="00472BA5"/>
    <w:rsid w:val="00472C0A"/>
    <w:rsid w:val="00472CB4"/>
    <w:rsid w:val="00474468"/>
    <w:rsid w:val="0047461A"/>
    <w:rsid w:val="00474652"/>
    <w:rsid w:val="00474B72"/>
    <w:rsid w:val="00474CD8"/>
    <w:rsid w:val="0047599D"/>
    <w:rsid w:val="00475AA2"/>
    <w:rsid w:val="00475E51"/>
    <w:rsid w:val="00476C2E"/>
    <w:rsid w:val="00477C4E"/>
    <w:rsid w:val="00477F16"/>
    <w:rsid w:val="00477F46"/>
    <w:rsid w:val="0048026C"/>
    <w:rsid w:val="00480E98"/>
    <w:rsid w:val="00481C38"/>
    <w:rsid w:val="00481FB3"/>
    <w:rsid w:val="004820CD"/>
    <w:rsid w:val="004825B7"/>
    <w:rsid w:val="00482B76"/>
    <w:rsid w:val="00482F10"/>
    <w:rsid w:val="00482FD0"/>
    <w:rsid w:val="00483190"/>
    <w:rsid w:val="004833BC"/>
    <w:rsid w:val="0048351E"/>
    <w:rsid w:val="0048355B"/>
    <w:rsid w:val="00483D3F"/>
    <w:rsid w:val="004846A4"/>
    <w:rsid w:val="004847EE"/>
    <w:rsid w:val="0048529D"/>
    <w:rsid w:val="0048565B"/>
    <w:rsid w:val="00485775"/>
    <w:rsid w:val="004867DB"/>
    <w:rsid w:val="00486AE9"/>
    <w:rsid w:val="00486DA0"/>
    <w:rsid w:val="00487005"/>
    <w:rsid w:val="004870FF"/>
    <w:rsid w:val="004875AA"/>
    <w:rsid w:val="0048769F"/>
    <w:rsid w:val="00487869"/>
    <w:rsid w:val="0048799F"/>
    <w:rsid w:val="00487D94"/>
    <w:rsid w:val="004900EA"/>
    <w:rsid w:val="00490345"/>
    <w:rsid w:val="00490A99"/>
    <w:rsid w:val="004911A9"/>
    <w:rsid w:val="004917D5"/>
    <w:rsid w:val="00491AC9"/>
    <w:rsid w:val="00491ADA"/>
    <w:rsid w:val="00491C94"/>
    <w:rsid w:val="00492078"/>
    <w:rsid w:val="004920EB"/>
    <w:rsid w:val="0049246A"/>
    <w:rsid w:val="0049266C"/>
    <w:rsid w:val="00492E0D"/>
    <w:rsid w:val="004934BE"/>
    <w:rsid w:val="00493A70"/>
    <w:rsid w:val="00493B89"/>
    <w:rsid w:val="00493CB4"/>
    <w:rsid w:val="004940A6"/>
    <w:rsid w:val="004945E2"/>
    <w:rsid w:val="00494602"/>
    <w:rsid w:val="00494625"/>
    <w:rsid w:val="00494922"/>
    <w:rsid w:val="00494B2D"/>
    <w:rsid w:val="00494D8F"/>
    <w:rsid w:val="00494E94"/>
    <w:rsid w:val="004959C7"/>
    <w:rsid w:val="00495E43"/>
    <w:rsid w:val="00495E56"/>
    <w:rsid w:val="00496775"/>
    <w:rsid w:val="0049690B"/>
    <w:rsid w:val="00496AB8"/>
    <w:rsid w:val="00496B1D"/>
    <w:rsid w:val="00497381"/>
    <w:rsid w:val="004975E4"/>
    <w:rsid w:val="004978EF"/>
    <w:rsid w:val="00497FAA"/>
    <w:rsid w:val="004A04A3"/>
    <w:rsid w:val="004A09F5"/>
    <w:rsid w:val="004A0F6E"/>
    <w:rsid w:val="004A0F97"/>
    <w:rsid w:val="004A1B5F"/>
    <w:rsid w:val="004A1E56"/>
    <w:rsid w:val="004A2367"/>
    <w:rsid w:val="004A254F"/>
    <w:rsid w:val="004A2F3D"/>
    <w:rsid w:val="004A3D20"/>
    <w:rsid w:val="004A3EDA"/>
    <w:rsid w:val="004A47AE"/>
    <w:rsid w:val="004A49E5"/>
    <w:rsid w:val="004A4E5B"/>
    <w:rsid w:val="004A4EAC"/>
    <w:rsid w:val="004A5175"/>
    <w:rsid w:val="004A56F9"/>
    <w:rsid w:val="004A5C4A"/>
    <w:rsid w:val="004A5CCB"/>
    <w:rsid w:val="004A6553"/>
    <w:rsid w:val="004A6A7C"/>
    <w:rsid w:val="004A6A7F"/>
    <w:rsid w:val="004A7C0E"/>
    <w:rsid w:val="004A7E73"/>
    <w:rsid w:val="004B0802"/>
    <w:rsid w:val="004B09AB"/>
    <w:rsid w:val="004B0A7D"/>
    <w:rsid w:val="004B141F"/>
    <w:rsid w:val="004B150A"/>
    <w:rsid w:val="004B16B1"/>
    <w:rsid w:val="004B16B3"/>
    <w:rsid w:val="004B1984"/>
    <w:rsid w:val="004B1B5D"/>
    <w:rsid w:val="004B1CB2"/>
    <w:rsid w:val="004B21C1"/>
    <w:rsid w:val="004B248B"/>
    <w:rsid w:val="004B2577"/>
    <w:rsid w:val="004B268C"/>
    <w:rsid w:val="004B2A0C"/>
    <w:rsid w:val="004B2ABF"/>
    <w:rsid w:val="004B2C81"/>
    <w:rsid w:val="004B3A66"/>
    <w:rsid w:val="004B4337"/>
    <w:rsid w:val="004B4E98"/>
    <w:rsid w:val="004B541C"/>
    <w:rsid w:val="004B5FA6"/>
    <w:rsid w:val="004B5FE3"/>
    <w:rsid w:val="004B6565"/>
    <w:rsid w:val="004B6909"/>
    <w:rsid w:val="004B6E55"/>
    <w:rsid w:val="004B7A0E"/>
    <w:rsid w:val="004B7DD9"/>
    <w:rsid w:val="004B7F3C"/>
    <w:rsid w:val="004C0416"/>
    <w:rsid w:val="004C1799"/>
    <w:rsid w:val="004C1CED"/>
    <w:rsid w:val="004C228E"/>
    <w:rsid w:val="004C259E"/>
    <w:rsid w:val="004C27CD"/>
    <w:rsid w:val="004C2C2E"/>
    <w:rsid w:val="004C2C39"/>
    <w:rsid w:val="004C2FC2"/>
    <w:rsid w:val="004C3C57"/>
    <w:rsid w:val="004C4096"/>
    <w:rsid w:val="004C4554"/>
    <w:rsid w:val="004C53DD"/>
    <w:rsid w:val="004C5655"/>
    <w:rsid w:val="004C59DE"/>
    <w:rsid w:val="004C6A66"/>
    <w:rsid w:val="004C6B6E"/>
    <w:rsid w:val="004C73AE"/>
    <w:rsid w:val="004C73FE"/>
    <w:rsid w:val="004C76AE"/>
    <w:rsid w:val="004C7F41"/>
    <w:rsid w:val="004D027A"/>
    <w:rsid w:val="004D03C5"/>
    <w:rsid w:val="004D0647"/>
    <w:rsid w:val="004D070C"/>
    <w:rsid w:val="004D07D8"/>
    <w:rsid w:val="004D1321"/>
    <w:rsid w:val="004D1903"/>
    <w:rsid w:val="004D1EE9"/>
    <w:rsid w:val="004D213D"/>
    <w:rsid w:val="004D21BD"/>
    <w:rsid w:val="004D21DD"/>
    <w:rsid w:val="004D23D3"/>
    <w:rsid w:val="004D29DE"/>
    <w:rsid w:val="004D2B27"/>
    <w:rsid w:val="004D3249"/>
    <w:rsid w:val="004D35BF"/>
    <w:rsid w:val="004D3C23"/>
    <w:rsid w:val="004D3C43"/>
    <w:rsid w:val="004D3C6B"/>
    <w:rsid w:val="004D4992"/>
    <w:rsid w:val="004D4AEA"/>
    <w:rsid w:val="004D572C"/>
    <w:rsid w:val="004D5C04"/>
    <w:rsid w:val="004D62C9"/>
    <w:rsid w:val="004D6683"/>
    <w:rsid w:val="004D6BBB"/>
    <w:rsid w:val="004D7240"/>
    <w:rsid w:val="004D7684"/>
    <w:rsid w:val="004D76F2"/>
    <w:rsid w:val="004D7DB1"/>
    <w:rsid w:val="004D7FFD"/>
    <w:rsid w:val="004E0288"/>
    <w:rsid w:val="004E0614"/>
    <w:rsid w:val="004E0C49"/>
    <w:rsid w:val="004E0F63"/>
    <w:rsid w:val="004E11B9"/>
    <w:rsid w:val="004E1324"/>
    <w:rsid w:val="004E1452"/>
    <w:rsid w:val="004E1EE0"/>
    <w:rsid w:val="004E20B2"/>
    <w:rsid w:val="004E289B"/>
    <w:rsid w:val="004E2DFD"/>
    <w:rsid w:val="004E4045"/>
    <w:rsid w:val="004E40DD"/>
    <w:rsid w:val="004E4F37"/>
    <w:rsid w:val="004E5F8C"/>
    <w:rsid w:val="004E6575"/>
    <w:rsid w:val="004E68E9"/>
    <w:rsid w:val="004E6C61"/>
    <w:rsid w:val="004E7715"/>
    <w:rsid w:val="004F0439"/>
    <w:rsid w:val="004F0AAE"/>
    <w:rsid w:val="004F0D05"/>
    <w:rsid w:val="004F116E"/>
    <w:rsid w:val="004F118B"/>
    <w:rsid w:val="004F12ED"/>
    <w:rsid w:val="004F16B3"/>
    <w:rsid w:val="004F19D4"/>
    <w:rsid w:val="004F24AF"/>
    <w:rsid w:val="004F2668"/>
    <w:rsid w:val="004F2AA6"/>
    <w:rsid w:val="004F2B7F"/>
    <w:rsid w:val="004F3285"/>
    <w:rsid w:val="004F40D9"/>
    <w:rsid w:val="004F42E5"/>
    <w:rsid w:val="004F434E"/>
    <w:rsid w:val="004F48E2"/>
    <w:rsid w:val="004F4C5C"/>
    <w:rsid w:val="004F4CE7"/>
    <w:rsid w:val="004F55FB"/>
    <w:rsid w:val="004F584E"/>
    <w:rsid w:val="004F594C"/>
    <w:rsid w:val="004F5A9B"/>
    <w:rsid w:val="004F61D0"/>
    <w:rsid w:val="004F62A9"/>
    <w:rsid w:val="004F6B0D"/>
    <w:rsid w:val="004F72EB"/>
    <w:rsid w:val="004F77BA"/>
    <w:rsid w:val="004F7AAA"/>
    <w:rsid w:val="00500145"/>
    <w:rsid w:val="00500750"/>
    <w:rsid w:val="00500EEB"/>
    <w:rsid w:val="00500F9B"/>
    <w:rsid w:val="00501CB4"/>
    <w:rsid w:val="00502050"/>
    <w:rsid w:val="00502409"/>
    <w:rsid w:val="0050286C"/>
    <w:rsid w:val="0050380E"/>
    <w:rsid w:val="0050443D"/>
    <w:rsid w:val="00506089"/>
    <w:rsid w:val="005063FF"/>
    <w:rsid w:val="0050757C"/>
    <w:rsid w:val="0050767D"/>
    <w:rsid w:val="005106CC"/>
    <w:rsid w:val="00510744"/>
    <w:rsid w:val="005114C1"/>
    <w:rsid w:val="0051190F"/>
    <w:rsid w:val="00511D7A"/>
    <w:rsid w:val="0051234F"/>
    <w:rsid w:val="00512513"/>
    <w:rsid w:val="00512567"/>
    <w:rsid w:val="00512605"/>
    <w:rsid w:val="0051283C"/>
    <w:rsid w:val="0051293D"/>
    <w:rsid w:val="00512A60"/>
    <w:rsid w:val="005130C3"/>
    <w:rsid w:val="00513189"/>
    <w:rsid w:val="005131FA"/>
    <w:rsid w:val="00513483"/>
    <w:rsid w:val="005135BF"/>
    <w:rsid w:val="005136EB"/>
    <w:rsid w:val="00513AD0"/>
    <w:rsid w:val="005148DD"/>
    <w:rsid w:val="00514A49"/>
    <w:rsid w:val="005159A7"/>
    <w:rsid w:val="00516235"/>
    <w:rsid w:val="00516497"/>
    <w:rsid w:val="0051665D"/>
    <w:rsid w:val="005168E9"/>
    <w:rsid w:val="00516EF2"/>
    <w:rsid w:val="00517449"/>
    <w:rsid w:val="005174B3"/>
    <w:rsid w:val="005201A6"/>
    <w:rsid w:val="00520281"/>
    <w:rsid w:val="0052039A"/>
    <w:rsid w:val="00520C8C"/>
    <w:rsid w:val="005212C0"/>
    <w:rsid w:val="00521BAB"/>
    <w:rsid w:val="00522321"/>
    <w:rsid w:val="00522630"/>
    <w:rsid w:val="00522C57"/>
    <w:rsid w:val="00522E87"/>
    <w:rsid w:val="005236CE"/>
    <w:rsid w:val="0052397A"/>
    <w:rsid w:val="00523ECB"/>
    <w:rsid w:val="00524046"/>
    <w:rsid w:val="005240BF"/>
    <w:rsid w:val="00524235"/>
    <w:rsid w:val="0052455A"/>
    <w:rsid w:val="0052504C"/>
    <w:rsid w:val="00525066"/>
    <w:rsid w:val="005252E4"/>
    <w:rsid w:val="0052537A"/>
    <w:rsid w:val="00525810"/>
    <w:rsid w:val="00525A24"/>
    <w:rsid w:val="005261A9"/>
    <w:rsid w:val="005275FE"/>
    <w:rsid w:val="00530314"/>
    <w:rsid w:val="00530E09"/>
    <w:rsid w:val="00531955"/>
    <w:rsid w:val="00531C04"/>
    <w:rsid w:val="00531C10"/>
    <w:rsid w:val="005325C8"/>
    <w:rsid w:val="00532E27"/>
    <w:rsid w:val="005332A0"/>
    <w:rsid w:val="00533678"/>
    <w:rsid w:val="00534762"/>
    <w:rsid w:val="00534D4A"/>
    <w:rsid w:val="00534DAD"/>
    <w:rsid w:val="00534FB8"/>
    <w:rsid w:val="005352C7"/>
    <w:rsid w:val="00535769"/>
    <w:rsid w:val="00535859"/>
    <w:rsid w:val="00535F39"/>
    <w:rsid w:val="005362F0"/>
    <w:rsid w:val="00536552"/>
    <w:rsid w:val="00536F5C"/>
    <w:rsid w:val="00537732"/>
    <w:rsid w:val="005377AE"/>
    <w:rsid w:val="00537EF4"/>
    <w:rsid w:val="0054034B"/>
    <w:rsid w:val="00540686"/>
    <w:rsid w:val="00540C27"/>
    <w:rsid w:val="00541143"/>
    <w:rsid w:val="005416A9"/>
    <w:rsid w:val="005418D3"/>
    <w:rsid w:val="00541A54"/>
    <w:rsid w:val="00541FCC"/>
    <w:rsid w:val="00542283"/>
    <w:rsid w:val="0054241A"/>
    <w:rsid w:val="00542997"/>
    <w:rsid w:val="00542A0D"/>
    <w:rsid w:val="00543420"/>
    <w:rsid w:val="00544075"/>
    <w:rsid w:val="005440D0"/>
    <w:rsid w:val="005443C4"/>
    <w:rsid w:val="0054467D"/>
    <w:rsid w:val="00544C39"/>
    <w:rsid w:val="00544DC1"/>
    <w:rsid w:val="005450B1"/>
    <w:rsid w:val="00545191"/>
    <w:rsid w:val="005456BD"/>
    <w:rsid w:val="0054608B"/>
    <w:rsid w:val="005463DC"/>
    <w:rsid w:val="00546599"/>
    <w:rsid w:val="005465E1"/>
    <w:rsid w:val="005469B2"/>
    <w:rsid w:val="005474BC"/>
    <w:rsid w:val="005475C6"/>
    <w:rsid w:val="0054783B"/>
    <w:rsid w:val="005502C2"/>
    <w:rsid w:val="005507E3"/>
    <w:rsid w:val="00550C1D"/>
    <w:rsid w:val="00551228"/>
    <w:rsid w:val="00551590"/>
    <w:rsid w:val="00551691"/>
    <w:rsid w:val="005519C8"/>
    <w:rsid w:val="00551B77"/>
    <w:rsid w:val="00551C7B"/>
    <w:rsid w:val="00551E7E"/>
    <w:rsid w:val="00551FCA"/>
    <w:rsid w:val="00552151"/>
    <w:rsid w:val="00552B08"/>
    <w:rsid w:val="005533E2"/>
    <w:rsid w:val="00553ABA"/>
    <w:rsid w:val="005544DF"/>
    <w:rsid w:val="00554553"/>
    <w:rsid w:val="0055479D"/>
    <w:rsid w:val="00554B4A"/>
    <w:rsid w:val="00554E21"/>
    <w:rsid w:val="00555220"/>
    <w:rsid w:val="00555406"/>
    <w:rsid w:val="005557F0"/>
    <w:rsid w:val="005558E2"/>
    <w:rsid w:val="00556684"/>
    <w:rsid w:val="00556AF4"/>
    <w:rsid w:val="00556E37"/>
    <w:rsid w:val="00556F04"/>
    <w:rsid w:val="005571B5"/>
    <w:rsid w:val="0055770C"/>
    <w:rsid w:val="005577E9"/>
    <w:rsid w:val="00557D1F"/>
    <w:rsid w:val="00561021"/>
    <w:rsid w:val="005610A9"/>
    <w:rsid w:val="0056137A"/>
    <w:rsid w:val="00561D9A"/>
    <w:rsid w:val="005620C3"/>
    <w:rsid w:val="00562141"/>
    <w:rsid w:val="00562178"/>
    <w:rsid w:val="005627F8"/>
    <w:rsid w:val="005628A0"/>
    <w:rsid w:val="00562B6F"/>
    <w:rsid w:val="00562B78"/>
    <w:rsid w:val="0056333B"/>
    <w:rsid w:val="005638CC"/>
    <w:rsid w:val="005638CF"/>
    <w:rsid w:val="0056392A"/>
    <w:rsid w:val="00563A3B"/>
    <w:rsid w:val="00563C3C"/>
    <w:rsid w:val="00563FC9"/>
    <w:rsid w:val="00564768"/>
    <w:rsid w:val="00564828"/>
    <w:rsid w:val="00564855"/>
    <w:rsid w:val="00564CBB"/>
    <w:rsid w:val="0056565B"/>
    <w:rsid w:val="00565797"/>
    <w:rsid w:val="005657AF"/>
    <w:rsid w:val="00565FC5"/>
    <w:rsid w:val="00566402"/>
    <w:rsid w:val="00566D54"/>
    <w:rsid w:val="005673A9"/>
    <w:rsid w:val="00567678"/>
    <w:rsid w:val="0056791E"/>
    <w:rsid w:val="0057039A"/>
    <w:rsid w:val="00570F6A"/>
    <w:rsid w:val="00570FE7"/>
    <w:rsid w:val="005710FA"/>
    <w:rsid w:val="0057114C"/>
    <w:rsid w:val="00571ADC"/>
    <w:rsid w:val="00571E45"/>
    <w:rsid w:val="00572DEA"/>
    <w:rsid w:val="00572F27"/>
    <w:rsid w:val="00572F4C"/>
    <w:rsid w:val="0057313E"/>
    <w:rsid w:val="00573158"/>
    <w:rsid w:val="00573399"/>
    <w:rsid w:val="00573458"/>
    <w:rsid w:val="005740FC"/>
    <w:rsid w:val="00574A94"/>
    <w:rsid w:val="005754D4"/>
    <w:rsid w:val="00575526"/>
    <w:rsid w:val="00575645"/>
    <w:rsid w:val="00575902"/>
    <w:rsid w:val="00575990"/>
    <w:rsid w:val="0057622B"/>
    <w:rsid w:val="005765AF"/>
    <w:rsid w:val="00576F56"/>
    <w:rsid w:val="00577129"/>
    <w:rsid w:val="0057730A"/>
    <w:rsid w:val="0057737A"/>
    <w:rsid w:val="00577782"/>
    <w:rsid w:val="0057784C"/>
    <w:rsid w:val="00577919"/>
    <w:rsid w:val="00577994"/>
    <w:rsid w:val="005779AD"/>
    <w:rsid w:val="00577D55"/>
    <w:rsid w:val="00577E22"/>
    <w:rsid w:val="00577F39"/>
    <w:rsid w:val="00577F73"/>
    <w:rsid w:val="0058019F"/>
    <w:rsid w:val="00580E66"/>
    <w:rsid w:val="005822D8"/>
    <w:rsid w:val="00582830"/>
    <w:rsid w:val="00582A5C"/>
    <w:rsid w:val="00583175"/>
    <w:rsid w:val="005834D9"/>
    <w:rsid w:val="005838FF"/>
    <w:rsid w:val="0058407F"/>
    <w:rsid w:val="005841CC"/>
    <w:rsid w:val="00584A89"/>
    <w:rsid w:val="00584B16"/>
    <w:rsid w:val="0058517E"/>
    <w:rsid w:val="005858DB"/>
    <w:rsid w:val="00585AD6"/>
    <w:rsid w:val="00585B98"/>
    <w:rsid w:val="00585CB9"/>
    <w:rsid w:val="00585EAA"/>
    <w:rsid w:val="005863B3"/>
    <w:rsid w:val="00586989"/>
    <w:rsid w:val="00586D3C"/>
    <w:rsid w:val="00586D89"/>
    <w:rsid w:val="005870FE"/>
    <w:rsid w:val="00587989"/>
    <w:rsid w:val="00587A2C"/>
    <w:rsid w:val="00587CD0"/>
    <w:rsid w:val="00587DBC"/>
    <w:rsid w:val="0059037C"/>
    <w:rsid w:val="00590716"/>
    <w:rsid w:val="00590724"/>
    <w:rsid w:val="00590A72"/>
    <w:rsid w:val="00590A85"/>
    <w:rsid w:val="005913D4"/>
    <w:rsid w:val="005913F4"/>
    <w:rsid w:val="0059232C"/>
    <w:rsid w:val="00592438"/>
    <w:rsid w:val="00592ED8"/>
    <w:rsid w:val="00592EE3"/>
    <w:rsid w:val="00592F0C"/>
    <w:rsid w:val="005930CD"/>
    <w:rsid w:val="00593779"/>
    <w:rsid w:val="00593931"/>
    <w:rsid w:val="00593F6B"/>
    <w:rsid w:val="005942B7"/>
    <w:rsid w:val="00594476"/>
    <w:rsid w:val="0059464F"/>
    <w:rsid w:val="00594D6A"/>
    <w:rsid w:val="00595020"/>
    <w:rsid w:val="0059566B"/>
    <w:rsid w:val="00595BF7"/>
    <w:rsid w:val="005960B4"/>
    <w:rsid w:val="005960E9"/>
    <w:rsid w:val="005962C1"/>
    <w:rsid w:val="00596986"/>
    <w:rsid w:val="005969AA"/>
    <w:rsid w:val="005969B8"/>
    <w:rsid w:val="00596B0C"/>
    <w:rsid w:val="00596D6D"/>
    <w:rsid w:val="00596EF2"/>
    <w:rsid w:val="00596FDB"/>
    <w:rsid w:val="005974F0"/>
    <w:rsid w:val="00597790"/>
    <w:rsid w:val="005A035B"/>
    <w:rsid w:val="005A080B"/>
    <w:rsid w:val="005A0F32"/>
    <w:rsid w:val="005A11AD"/>
    <w:rsid w:val="005A1393"/>
    <w:rsid w:val="005A1792"/>
    <w:rsid w:val="005A1CC1"/>
    <w:rsid w:val="005A2304"/>
    <w:rsid w:val="005A239A"/>
    <w:rsid w:val="005A26AE"/>
    <w:rsid w:val="005A383F"/>
    <w:rsid w:val="005A408C"/>
    <w:rsid w:val="005A41B6"/>
    <w:rsid w:val="005A46CF"/>
    <w:rsid w:val="005A4DD8"/>
    <w:rsid w:val="005A5077"/>
    <w:rsid w:val="005A510A"/>
    <w:rsid w:val="005A6036"/>
    <w:rsid w:val="005A62E8"/>
    <w:rsid w:val="005A6616"/>
    <w:rsid w:val="005A6D30"/>
    <w:rsid w:val="005A6E15"/>
    <w:rsid w:val="005A7788"/>
    <w:rsid w:val="005A7B02"/>
    <w:rsid w:val="005A7CB1"/>
    <w:rsid w:val="005B08D7"/>
    <w:rsid w:val="005B0904"/>
    <w:rsid w:val="005B0B56"/>
    <w:rsid w:val="005B0BCF"/>
    <w:rsid w:val="005B0D34"/>
    <w:rsid w:val="005B0DDF"/>
    <w:rsid w:val="005B0E9D"/>
    <w:rsid w:val="005B0EDB"/>
    <w:rsid w:val="005B0FCC"/>
    <w:rsid w:val="005B10F6"/>
    <w:rsid w:val="005B1152"/>
    <w:rsid w:val="005B19D8"/>
    <w:rsid w:val="005B2CC6"/>
    <w:rsid w:val="005B2DE8"/>
    <w:rsid w:val="005B2FDD"/>
    <w:rsid w:val="005B4098"/>
    <w:rsid w:val="005B4A2D"/>
    <w:rsid w:val="005B4A45"/>
    <w:rsid w:val="005B4C1F"/>
    <w:rsid w:val="005B5057"/>
    <w:rsid w:val="005B50D7"/>
    <w:rsid w:val="005B5DBF"/>
    <w:rsid w:val="005B611F"/>
    <w:rsid w:val="005B7134"/>
    <w:rsid w:val="005B7246"/>
    <w:rsid w:val="005B7458"/>
    <w:rsid w:val="005B78BC"/>
    <w:rsid w:val="005B78BF"/>
    <w:rsid w:val="005C043B"/>
    <w:rsid w:val="005C0C48"/>
    <w:rsid w:val="005C1086"/>
    <w:rsid w:val="005C149A"/>
    <w:rsid w:val="005C1726"/>
    <w:rsid w:val="005C18BF"/>
    <w:rsid w:val="005C1A87"/>
    <w:rsid w:val="005C2127"/>
    <w:rsid w:val="005C2A95"/>
    <w:rsid w:val="005C30F2"/>
    <w:rsid w:val="005C31ED"/>
    <w:rsid w:val="005C3466"/>
    <w:rsid w:val="005C415C"/>
    <w:rsid w:val="005C49BC"/>
    <w:rsid w:val="005C59DC"/>
    <w:rsid w:val="005C5D6C"/>
    <w:rsid w:val="005C6868"/>
    <w:rsid w:val="005C75B0"/>
    <w:rsid w:val="005C773C"/>
    <w:rsid w:val="005C7D43"/>
    <w:rsid w:val="005D027F"/>
    <w:rsid w:val="005D0678"/>
    <w:rsid w:val="005D0F44"/>
    <w:rsid w:val="005D1088"/>
    <w:rsid w:val="005D1314"/>
    <w:rsid w:val="005D19E3"/>
    <w:rsid w:val="005D1C53"/>
    <w:rsid w:val="005D2252"/>
    <w:rsid w:val="005D328F"/>
    <w:rsid w:val="005D3EE9"/>
    <w:rsid w:val="005D3F2D"/>
    <w:rsid w:val="005D41BB"/>
    <w:rsid w:val="005D432E"/>
    <w:rsid w:val="005D4702"/>
    <w:rsid w:val="005D53F8"/>
    <w:rsid w:val="005D5A98"/>
    <w:rsid w:val="005D5CDB"/>
    <w:rsid w:val="005D6909"/>
    <w:rsid w:val="005D757E"/>
    <w:rsid w:val="005D7766"/>
    <w:rsid w:val="005D78F7"/>
    <w:rsid w:val="005D7B0A"/>
    <w:rsid w:val="005E0061"/>
    <w:rsid w:val="005E03F9"/>
    <w:rsid w:val="005E09BB"/>
    <w:rsid w:val="005E0ED3"/>
    <w:rsid w:val="005E1400"/>
    <w:rsid w:val="005E14C8"/>
    <w:rsid w:val="005E1523"/>
    <w:rsid w:val="005E2A23"/>
    <w:rsid w:val="005E2E5A"/>
    <w:rsid w:val="005E37FC"/>
    <w:rsid w:val="005E3E25"/>
    <w:rsid w:val="005E4169"/>
    <w:rsid w:val="005E4CDB"/>
    <w:rsid w:val="005E5038"/>
    <w:rsid w:val="005E5983"/>
    <w:rsid w:val="005E5ED3"/>
    <w:rsid w:val="005E61CC"/>
    <w:rsid w:val="005E63E6"/>
    <w:rsid w:val="005E72DC"/>
    <w:rsid w:val="005F009C"/>
    <w:rsid w:val="005F0F72"/>
    <w:rsid w:val="005F1186"/>
    <w:rsid w:val="005F121E"/>
    <w:rsid w:val="005F1AD0"/>
    <w:rsid w:val="005F1F8D"/>
    <w:rsid w:val="005F2249"/>
    <w:rsid w:val="005F2B34"/>
    <w:rsid w:val="005F375C"/>
    <w:rsid w:val="005F3A62"/>
    <w:rsid w:val="005F3B81"/>
    <w:rsid w:val="005F3DBE"/>
    <w:rsid w:val="005F410B"/>
    <w:rsid w:val="005F4600"/>
    <w:rsid w:val="005F5015"/>
    <w:rsid w:val="005F542A"/>
    <w:rsid w:val="005F59BB"/>
    <w:rsid w:val="005F5CA0"/>
    <w:rsid w:val="005F64A5"/>
    <w:rsid w:val="005F67D1"/>
    <w:rsid w:val="005F6875"/>
    <w:rsid w:val="005F6A37"/>
    <w:rsid w:val="005F704C"/>
    <w:rsid w:val="005F7143"/>
    <w:rsid w:val="005F721B"/>
    <w:rsid w:val="005F747C"/>
    <w:rsid w:val="005F7501"/>
    <w:rsid w:val="005F7ABF"/>
    <w:rsid w:val="005F7C7C"/>
    <w:rsid w:val="005F7FF7"/>
    <w:rsid w:val="00600410"/>
    <w:rsid w:val="00600678"/>
    <w:rsid w:val="00600753"/>
    <w:rsid w:val="006007CD"/>
    <w:rsid w:val="00600D57"/>
    <w:rsid w:val="00600E4A"/>
    <w:rsid w:val="00600EDE"/>
    <w:rsid w:val="006018A4"/>
    <w:rsid w:val="00601C2D"/>
    <w:rsid w:val="00602401"/>
    <w:rsid w:val="00602412"/>
    <w:rsid w:val="00602E7B"/>
    <w:rsid w:val="00602F9E"/>
    <w:rsid w:val="00603006"/>
    <w:rsid w:val="00603258"/>
    <w:rsid w:val="0060327C"/>
    <w:rsid w:val="00603384"/>
    <w:rsid w:val="006039F2"/>
    <w:rsid w:val="00603A76"/>
    <w:rsid w:val="00603A93"/>
    <w:rsid w:val="00603DFA"/>
    <w:rsid w:val="006046D1"/>
    <w:rsid w:val="006049E3"/>
    <w:rsid w:val="0060534D"/>
    <w:rsid w:val="00605430"/>
    <w:rsid w:val="00605A66"/>
    <w:rsid w:val="00605B40"/>
    <w:rsid w:val="00605CFF"/>
    <w:rsid w:val="006067D9"/>
    <w:rsid w:val="00607652"/>
    <w:rsid w:val="0060777B"/>
    <w:rsid w:val="00607A16"/>
    <w:rsid w:val="00607A50"/>
    <w:rsid w:val="00610421"/>
    <w:rsid w:val="00610608"/>
    <w:rsid w:val="006113F1"/>
    <w:rsid w:val="0061147F"/>
    <w:rsid w:val="006115B4"/>
    <w:rsid w:val="006116AF"/>
    <w:rsid w:val="00611B4E"/>
    <w:rsid w:val="00611C10"/>
    <w:rsid w:val="00611C4D"/>
    <w:rsid w:val="00612616"/>
    <w:rsid w:val="00612873"/>
    <w:rsid w:val="006128A0"/>
    <w:rsid w:val="0061295F"/>
    <w:rsid w:val="00612CF5"/>
    <w:rsid w:val="006130C3"/>
    <w:rsid w:val="00613463"/>
    <w:rsid w:val="00613E03"/>
    <w:rsid w:val="00613FE4"/>
    <w:rsid w:val="006142D6"/>
    <w:rsid w:val="006146AE"/>
    <w:rsid w:val="00614748"/>
    <w:rsid w:val="006147C2"/>
    <w:rsid w:val="00614955"/>
    <w:rsid w:val="0061498A"/>
    <w:rsid w:val="00614AC7"/>
    <w:rsid w:val="00614ADD"/>
    <w:rsid w:val="00615202"/>
    <w:rsid w:val="00615459"/>
    <w:rsid w:val="00615F29"/>
    <w:rsid w:val="00615F70"/>
    <w:rsid w:val="00616150"/>
    <w:rsid w:val="006167A1"/>
    <w:rsid w:val="00616A7A"/>
    <w:rsid w:val="00616ED2"/>
    <w:rsid w:val="00617253"/>
    <w:rsid w:val="0061748C"/>
    <w:rsid w:val="006179C5"/>
    <w:rsid w:val="00620669"/>
    <w:rsid w:val="006208A2"/>
    <w:rsid w:val="0062090E"/>
    <w:rsid w:val="00620AE4"/>
    <w:rsid w:val="00620CF6"/>
    <w:rsid w:val="0062114C"/>
    <w:rsid w:val="0062159D"/>
    <w:rsid w:val="00621686"/>
    <w:rsid w:val="0062178C"/>
    <w:rsid w:val="00621AD0"/>
    <w:rsid w:val="00621C85"/>
    <w:rsid w:val="00621D2A"/>
    <w:rsid w:val="00621E86"/>
    <w:rsid w:val="006228FB"/>
    <w:rsid w:val="00622ACA"/>
    <w:rsid w:val="006233F2"/>
    <w:rsid w:val="00623470"/>
    <w:rsid w:val="00623D6B"/>
    <w:rsid w:val="006240E7"/>
    <w:rsid w:val="006242D6"/>
    <w:rsid w:val="00624862"/>
    <w:rsid w:val="00624C43"/>
    <w:rsid w:val="00624E92"/>
    <w:rsid w:val="00624E98"/>
    <w:rsid w:val="00624ED6"/>
    <w:rsid w:val="00625679"/>
    <w:rsid w:val="00625945"/>
    <w:rsid w:val="00625AC9"/>
    <w:rsid w:val="00625DA8"/>
    <w:rsid w:val="006267C6"/>
    <w:rsid w:val="00627131"/>
    <w:rsid w:val="006271EC"/>
    <w:rsid w:val="0063078A"/>
    <w:rsid w:val="00630C20"/>
    <w:rsid w:val="00630D04"/>
    <w:rsid w:val="00630F70"/>
    <w:rsid w:val="00631117"/>
    <w:rsid w:val="00631962"/>
    <w:rsid w:val="00631A51"/>
    <w:rsid w:val="00631DD2"/>
    <w:rsid w:val="00632275"/>
    <w:rsid w:val="00632A95"/>
    <w:rsid w:val="00632E44"/>
    <w:rsid w:val="00633285"/>
    <w:rsid w:val="006337D5"/>
    <w:rsid w:val="00633955"/>
    <w:rsid w:val="0063488F"/>
    <w:rsid w:val="006348CF"/>
    <w:rsid w:val="00634959"/>
    <w:rsid w:val="006354E2"/>
    <w:rsid w:val="0063610C"/>
    <w:rsid w:val="00636A14"/>
    <w:rsid w:val="00636B0A"/>
    <w:rsid w:val="00637980"/>
    <w:rsid w:val="00640864"/>
    <w:rsid w:val="00640A8E"/>
    <w:rsid w:val="00640D8E"/>
    <w:rsid w:val="00640E65"/>
    <w:rsid w:val="00641626"/>
    <w:rsid w:val="006418FA"/>
    <w:rsid w:val="00641A38"/>
    <w:rsid w:val="00641B4B"/>
    <w:rsid w:val="006423C0"/>
    <w:rsid w:val="006424DE"/>
    <w:rsid w:val="006424FF"/>
    <w:rsid w:val="006427BC"/>
    <w:rsid w:val="006431D8"/>
    <w:rsid w:val="0064321B"/>
    <w:rsid w:val="006434D0"/>
    <w:rsid w:val="006439F6"/>
    <w:rsid w:val="00643AC4"/>
    <w:rsid w:val="00643D1E"/>
    <w:rsid w:val="00643FB3"/>
    <w:rsid w:val="00644335"/>
    <w:rsid w:val="00644BD1"/>
    <w:rsid w:val="00644D69"/>
    <w:rsid w:val="00645773"/>
    <w:rsid w:val="006458AD"/>
    <w:rsid w:val="00645B84"/>
    <w:rsid w:val="00645C22"/>
    <w:rsid w:val="006461DC"/>
    <w:rsid w:val="0064655B"/>
    <w:rsid w:val="0064709D"/>
    <w:rsid w:val="0064794D"/>
    <w:rsid w:val="00647BCB"/>
    <w:rsid w:val="0065005B"/>
    <w:rsid w:val="006505D2"/>
    <w:rsid w:val="00650662"/>
    <w:rsid w:val="00650854"/>
    <w:rsid w:val="00650C93"/>
    <w:rsid w:val="00650EE6"/>
    <w:rsid w:val="00651191"/>
    <w:rsid w:val="00651325"/>
    <w:rsid w:val="0065138E"/>
    <w:rsid w:val="006513FF"/>
    <w:rsid w:val="00651A97"/>
    <w:rsid w:val="00651B3A"/>
    <w:rsid w:val="0065259B"/>
    <w:rsid w:val="006525F3"/>
    <w:rsid w:val="0065270F"/>
    <w:rsid w:val="00653D69"/>
    <w:rsid w:val="00653D89"/>
    <w:rsid w:val="006548C9"/>
    <w:rsid w:val="00654E6D"/>
    <w:rsid w:val="0065538E"/>
    <w:rsid w:val="0065544C"/>
    <w:rsid w:val="006555C0"/>
    <w:rsid w:val="00655D76"/>
    <w:rsid w:val="00655DC7"/>
    <w:rsid w:val="006560B9"/>
    <w:rsid w:val="006567BC"/>
    <w:rsid w:val="0065689E"/>
    <w:rsid w:val="00656B7E"/>
    <w:rsid w:val="00657C2E"/>
    <w:rsid w:val="00657CB4"/>
    <w:rsid w:val="00657D45"/>
    <w:rsid w:val="0066004F"/>
    <w:rsid w:val="006607FC"/>
    <w:rsid w:val="0066088B"/>
    <w:rsid w:val="00660AFC"/>
    <w:rsid w:val="00660B49"/>
    <w:rsid w:val="00660CAC"/>
    <w:rsid w:val="00660DD9"/>
    <w:rsid w:val="006611B1"/>
    <w:rsid w:val="00661771"/>
    <w:rsid w:val="00661774"/>
    <w:rsid w:val="00661E0D"/>
    <w:rsid w:val="006621E1"/>
    <w:rsid w:val="0066283C"/>
    <w:rsid w:val="00662AAF"/>
    <w:rsid w:val="00662BCC"/>
    <w:rsid w:val="00662D75"/>
    <w:rsid w:val="00663D01"/>
    <w:rsid w:val="00664BE2"/>
    <w:rsid w:val="00664CE1"/>
    <w:rsid w:val="006652ED"/>
    <w:rsid w:val="00665AE0"/>
    <w:rsid w:val="00665C7F"/>
    <w:rsid w:val="00665CD5"/>
    <w:rsid w:val="00666EBF"/>
    <w:rsid w:val="00666F69"/>
    <w:rsid w:val="00667C4E"/>
    <w:rsid w:val="00670365"/>
    <w:rsid w:val="006703AC"/>
    <w:rsid w:val="006705FE"/>
    <w:rsid w:val="00670D21"/>
    <w:rsid w:val="006710EF"/>
    <w:rsid w:val="00671D5F"/>
    <w:rsid w:val="0067265C"/>
    <w:rsid w:val="00672990"/>
    <w:rsid w:val="0067353C"/>
    <w:rsid w:val="00673CB3"/>
    <w:rsid w:val="00674985"/>
    <w:rsid w:val="006749DB"/>
    <w:rsid w:val="00674AE2"/>
    <w:rsid w:val="0067517B"/>
    <w:rsid w:val="00675641"/>
    <w:rsid w:val="006759BA"/>
    <w:rsid w:val="00675F50"/>
    <w:rsid w:val="006762F5"/>
    <w:rsid w:val="00676467"/>
    <w:rsid w:val="00676BA1"/>
    <w:rsid w:val="006770AA"/>
    <w:rsid w:val="00677157"/>
    <w:rsid w:val="006778A5"/>
    <w:rsid w:val="00677DFF"/>
    <w:rsid w:val="0068090E"/>
    <w:rsid w:val="00680D68"/>
    <w:rsid w:val="00681388"/>
    <w:rsid w:val="00681688"/>
    <w:rsid w:val="0068186C"/>
    <w:rsid w:val="006822CD"/>
    <w:rsid w:val="00682373"/>
    <w:rsid w:val="0068241E"/>
    <w:rsid w:val="00682595"/>
    <w:rsid w:val="0068259E"/>
    <w:rsid w:val="006825D4"/>
    <w:rsid w:val="00682768"/>
    <w:rsid w:val="006827FC"/>
    <w:rsid w:val="006828DA"/>
    <w:rsid w:val="00682EC8"/>
    <w:rsid w:val="00683028"/>
    <w:rsid w:val="00683055"/>
    <w:rsid w:val="0068387A"/>
    <w:rsid w:val="00684126"/>
    <w:rsid w:val="00684693"/>
    <w:rsid w:val="006846BA"/>
    <w:rsid w:val="006848BE"/>
    <w:rsid w:val="00684961"/>
    <w:rsid w:val="00684B56"/>
    <w:rsid w:val="006857EC"/>
    <w:rsid w:val="0068595A"/>
    <w:rsid w:val="00685F1D"/>
    <w:rsid w:val="00687048"/>
    <w:rsid w:val="00687D75"/>
    <w:rsid w:val="00687D99"/>
    <w:rsid w:val="006901AC"/>
    <w:rsid w:val="006903D6"/>
    <w:rsid w:val="00690832"/>
    <w:rsid w:val="006908F6"/>
    <w:rsid w:val="00690CDC"/>
    <w:rsid w:val="00691766"/>
    <w:rsid w:val="00691C1D"/>
    <w:rsid w:val="00691E20"/>
    <w:rsid w:val="00692514"/>
    <w:rsid w:val="0069256E"/>
    <w:rsid w:val="006927A3"/>
    <w:rsid w:val="00692AD4"/>
    <w:rsid w:val="00692C98"/>
    <w:rsid w:val="00693202"/>
    <w:rsid w:val="00693248"/>
    <w:rsid w:val="006935AB"/>
    <w:rsid w:val="006935D4"/>
    <w:rsid w:val="006938B9"/>
    <w:rsid w:val="00693A3B"/>
    <w:rsid w:val="00693F79"/>
    <w:rsid w:val="0069443D"/>
    <w:rsid w:val="00694975"/>
    <w:rsid w:val="00694E24"/>
    <w:rsid w:val="00694EA7"/>
    <w:rsid w:val="00695732"/>
    <w:rsid w:val="00695815"/>
    <w:rsid w:val="00695E96"/>
    <w:rsid w:val="00695FFF"/>
    <w:rsid w:val="006970AB"/>
    <w:rsid w:val="00697128"/>
    <w:rsid w:val="00697666"/>
    <w:rsid w:val="00697A31"/>
    <w:rsid w:val="00697A4A"/>
    <w:rsid w:val="00697FB5"/>
    <w:rsid w:val="006A037F"/>
    <w:rsid w:val="006A03EE"/>
    <w:rsid w:val="006A065D"/>
    <w:rsid w:val="006A0CF8"/>
    <w:rsid w:val="006A0DEC"/>
    <w:rsid w:val="006A180F"/>
    <w:rsid w:val="006A1918"/>
    <w:rsid w:val="006A24A1"/>
    <w:rsid w:val="006A281E"/>
    <w:rsid w:val="006A295F"/>
    <w:rsid w:val="006A2C99"/>
    <w:rsid w:val="006A2E8A"/>
    <w:rsid w:val="006A30EB"/>
    <w:rsid w:val="006A365C"/>
    <w:rsid w:val="006A3A75"/>
    <w:rsid w:val="006A3AE5"/>
    <w:rsid w:val="006A3C83"/>
    <w:rsid w:val="006A3C84"/>
    <w:rsid w:val="006A3E8C"/>
    <w:rsid w:val="006A43C2"/>
    <w:rsid w:val="006A4A76"/>
    <w:rsid w:val="006A521C"/>
    <w:rsid w:val="006A52BA"/>
    <w:rsid w:val="006A64DF"/>
    <w:rsid w:val="006A7A4B"/>
    <w:rsid w:val="006A7B65"/>
    <w:rsid w:val="006A7C13"/>
    <w:rsid w:val="006A7D98"/>
    <w:rsid w:val="006B069C"/>
    <w:rsid w:val="006B06C4"/>
    <w:rsid w:val="006B09F2"/>
    <w:rsid w:val="006B0E00"/>
    <w:rsid w:val="006B119F"/>
    <w:rsid w:val="006B11FE"/>
    <w:rsid w:val="006B1585"/>
    <w:rsid w:val="006B1680"/>
    <w:rsid w:val="006B1A7A"/>
    <w:rsid w:val="006B1B58"/>
    <w:rsid w:val="006B1F39"/>
    <w:rsid w:val="006B211E"/>
    <w:rsid w:val="006B21AE"/>
    <w:rsid w:val="006B21BF"/>
    <w:rsid w:val="006B2929"/>
    <w:rsid w:val="006B2C91"/>
    <w:rsid w:val="006B3074"/>
    <w:rsid w:val="006B30D1"/>
    <w:rsid w:val="006B3148"/>
    <w:rsid w:val="006B32F2"/>
    <w:rsid w:val="006B3B50"/>
    <w:rsid w:val="006B3D6B"/>
    <w:rsid w:val="006B4901"/>
    <w:rsid w:val="006B4D9E"/>
    <w:rsid w:val="006B5279"/>
    <w:rsid w:val="006B607C"/>
    <w:rsid w:val="006B641C"/>
    <w:rsid w:val="006B6576"/>
    <w:rsid w:val="006B6D4C"/>
    <w:rsid w:val="006B70BA"/>
    <w:rsid w:val="006B730C"/>
    <w:rsid w:val="006B77EB"/>
    <w:rsid w:val="006C05CB"/>
    <w:rsid w:val="006C088D"/>
    <w:rsid w:val="006C09A1"/>
    <w:rsid w:val="006C0B94"/>
    <w:rsid w:val="006C0C84"/>
    <w:rsid w:val="006C0D1E"/>
    <w:rsid w:val="006C0EC0"/>
    <w:rsid w:val="006C0F2A"/>
    <w:rsid w:val="006C119C"/>
    <w:rsid w:val="006C1479"/>
    <w:rsid w:val="006C155C"/>
    <w:rsid w:val="006C18B5"/>
    <w:rsid w:val="006C1C3C"/>
    <w:rsid w:val="006C1D59"/>
    <w:rsid w:val="006C23DA"/>
    <w:rsid w:val="006C2492"/>
    <w:rsid w:val="006C2BE7"/>
    <w:rsid w:val="006C3265"/>
    <w:rsid w:val="006C32D1"/>
    <w:rsid w:val="006C3B2C"/>
    <w:rsid w:val="006C3CD3"/>
    <w:rsid w:val="006C4722"/>
    <w:rsid w:val="006C4D0C"/>
    <w:rsid w:val="006C52BD"/>
    <w:rsid w:val="006C540A"/>
    <w:rsid w:val="006C5F5E"/>
    <w:rsid w:val="006C6083"/>
    <w:rsid w:val="006C619A"/>
    <w:rsid w:val="006C6E31"/>
    <w:rsid w:val="006C7860"/>
    <w:rsid w:val="006C7D7F"/>
    <w:rsid w:val="006D02A7"/>
    <w:rsid w:val="006D04DB"/>
    <w:rsid w:val="006D05AB"/>
    <w:rsid w:val="006D0A3B"/>
    <w:rsid w:val="006D0C4C"/>
    <w:rsid w:val="006D10A7"/>
    <w:rsid w:val="006D1325"/>
    <w:rsid w:val="006D1D41"/>
    <w:rsid w:val="006D1F69"/>
    <w:rsid w:val="006D2A94"/>
    <w:rsid w:val="006D2B24"/>
    <w:rsid w:val="006D3003"/>
    <w:rsid w:val="006D309A"/>
    <w:rsid w:val="006D3315"/>
    <w:rsid w:val="006D3B21"/>
    <w:rsid w:val="006D3C2B"/>
    <w:rsid w:val="006D4516"/>
    <w:rsid w:val="006D4D2D"/>
    <w:rsid w:val="006D5500"/>
    <w:rsid w:val="006D5B9F"/>
    <w:rsid w:val="006D67DA"/>
    <w:rsid w:val="006D7C9D"/>
    <w:rsid w:val="006D7CFA"/>
    <w:rsid w:val="006D7F20"/>
    <w:rsid w:val="006E0405"/>
    <w:rsid w:val="006E05A3"/>
    <w:rsid w:val="006E0743"/>
    <w:rsid w:val="006E0748"/>
    <w:rsid w:val="006E0A4D"/>
    <w:rsid w:val="006E0B47"/>
    <w:rsid w:val="006E0DAC"/>
    <w:rsid w:val="006E1695"/>
    <w:rsid w:val="006E18F0"/>
    <w:rsid w:val="006E1D5D"/>
    <w:rsid w:val="006E277E"/>
    <w:rsid w:val="006E386B"/>
    <w:rsid w:val="006E41F3"/>
    <w:rsid w:val="006E4B62"/>
    <w:rsid w:val="006E53BA"/>
    <w:rsid w:val="006E5537"/>
    <w:rsid w:val="006E5538"/>
    <w:rsid w:val="006E56CC"/>
    <w:rsid w:val="006E57B1"/>
    <w:rsid w:val="006E5960"/>
    <w:rsid w:val="006E5A12"/>
    <w:rsid w:val="006E64F3"/>
    <w:rsid w:val="006E65D2"/>
    <w:rsid w:val="006E65FF"/>
    <w:rsid w:val="006E772D"/>
    <w:rsid w:val="006E78B4"/>
    <w:rsid w:val="006F05FA"/>
    <w:rsid w:val="006F0FAE"/>
    <w:rsid w:val="006F14AB"/>
    <w:rsid w:val="006F1894"/>
    <w:rsid w:val="006F193E"/>
    <w:rsid w:val="006F31C3"/>
    <w:rsid w:val="006F37D2"/>
    <w:rsid w:val="006F3AB2"/>
    <w:rsid w:val="006F3D59"/>
    <w:rsid w:val="006F40E3"/>
    <w:rsid w:val="006F4567"/>
    <w:rsid w:val="006F48F3"/>
    <w:rsid w:val="006F4B34"/>
    <w:rsid w:val="006F5BA5"/>
    <w:rsid w:val="006F5C1F"/>
    <w:rsid w:val="006F67C3"/>
    <w:rsid w:val="006F67EC"/>
    <w:rsid w:val="006F6826"/>
    <w:rsid w:val="006F6837"/>
    <w:rsid w:val="006F6EFE"/>
    <w:rsid w:val="006F7A87"/>
    <w:rsid w:val="00700316"/>
    <w:rsid w:val="00700968"/>
    <w:rsid w:val="0070173E"/>
    <w:rsid w:val="00702329"/>
    <w:rsid w:val="00702371"/>
    <w:rsid w:val="007030D5"/>
    <w:rsid w:val="00703A75"/>
    <w:rsid w:val="00703AF8"/>
    <w:rsid w:val="00703EB9"/>
    <w:rsid w:val="00705907"/>
    <w:rsid w:val="00705923"/>
    <w:rsid w:val="00705EFB"/>
    <w:rsid w:val="0070629A"/>
    <w:rsid w:val="007062CA"/>
    <w:rsid w:val="0070737A"/>
    <w:rsid w:val="007079C9"/>
    <w:rsid w:val="00707B75"/>
    <w:rsid w:val="00707D1D"/>
    <w:rsid w:val="00707D38"/>
    <w:rsid w:val="00707E85"/>
    <w:rsid w:val="00707E86"/>
    <w:rsid w:val="00710471"/>
    <w:rsid w:val="0071109D"/>
    <w:rsid w:val="00711C61"/>
    <w:rsid w:val="00711F68"/>
    <w:rsid w:val="007123F3"/>
    <w:rsid w:val="00712515"/>
    <w:rsid w:val="0071255D"/>
    <w:rsid w:val="00712887"/>
    <w:rsid w:val="007129BD"/>
    <w:rsid w:val="00712C95"/>
    <w:rsid w:val="00712EA8"/>
    <w:rsid w:val="00713235"/>
    <w:rsid w:val="00713297"/>
    <w:rsid w:val="00713993"/>
    <w:rsid w:val="00713E49"/>
    <w:rsid w:val="007141E5"/>
    <w:rsid w:val="0071427A"/>
    <w:rsid w:val="007142E8"/>
    <w:rsid w:val="00715028"/>
    <w:rsid w:val="007154ED"/>
    <w:rsid w:val="007157F4"/>
    <w:rsid w:val="0071597B"/>
    <w:rsid w:val="00715A11"/>
    <w:rsid w:val="007162C2"/>
    <w:rsid w:val="007163DE"/>
    <w:rsid w:val="007168BB"/>
    <w:rsid w:val="00716985"/>
    <w:rsid w:val="007171F3"/>
    <w:rsid w:val="00717249"/>
    <w:rsid w:val="00717925"/>
    <w:rsid w:val="00717D89"/>
    <w:rsid w:val="00720725"/>
    <w:rsid w:val="007207C1"/>
    <w:rsid w:val="00720BAF"/>
    <w:rsid w:val="00720EC9"/>
    <w:rsid w:val="007212EA"/>
    <w:rsid w:val="00721762"/>
    <w:rsid w:val="0072194F"/>
    <w:rsid w:val="00721C1D"/>
    <w:rsid w:val="00722329"/>
    <w:rsid w:val="0072292A"/>
    <w:rsid w:val="007232F9"/>
    <w:rsid w:val="00723935"/>
    <w:rsid w:val="00723A00"/>
    <w:rsid w:val="0072405A"/>
    <w:rsid w:val="0072418D"/>
    <w:rsid w:val="0072443C"/>
    <w:rsid w:val="00724714"/>
    <w:rsid w:val="00724908"/>
    <w:rsid w:val="00724943"/>
    <w:rsid w:val="00724A43"/>
    <w:rsid w:val="00724D7E"/>
    <w:rsid w:val="00724E23"/>
    <w:rsid w:val="007252E9"/>
    <w:rsid w:val="00725C5A"/>
    <w:rsid w:val="00726B3F"/>
    <w:rsid w:val="0072729A"/>
    <w:rsid w:val="00727AAF"/>
    <w:rsid w:val="00727CA6"/>
    <w:rsid w:val="00727D3C"/>
    <w:rsid w:val="00730763"/>
    <w:rsid w:val="00730ADF"/>
    <w:rsid w:val="00730D67"/>
    <w:rsid w:val="00731024"/>
    <w:rsid w:val="00731064"/>
    <w:rsid w:val="0073125A"/>
    <w:rsid w:val="007317E3"/>
    <w:rsid w:val="00732609"/>
    <w:rsid w:val="0073273B"/>
    <w:rsid w:val="00732EC7"/>
    <w:rsid w:val="00732FAC"/>
    <w:rsid w:val="007336DE"/>
    <w:rsid w:val="00733DFF"/>
    <w:rsid w:val="00734847"/>
    <w:rsid w:val="00735125"/>
    <w:rsid w:val="007359A9"/>
    <w:rsid w:val="00735FF2"/>
    <w:rsid w:val="0073623A"/>
    <w:rsid w:val="007362B3"/>
    <w:rsid w:val="007363B4"/>
    <w:rsid w:val="00736551"/>
    <w:rsid w:val="00736654"/>
    <w:rsid w:val="0073753F"/>
    <w:rsid w:val="0073788B"/>
    <w:rsid w:val="00740393"/>
    <w:rsid w:val="00740680"/>
    <w:rsid w:val="00740785"/>
    <w:rsid w:val="00740A4F"/>
    <w:rsid w:val="0074102F"/>
    <w:rsid w:val="007412AF"/>
    <w:rsid w:val="00741427"/>
    <w:rsid w:val="00741723"/>
    <w:rsid w:val="00741EC8"/>
    <w:rsid w:val="007424A6"/>
    <w:rsid w:val="007427BC"/>
    <w:rsid w:val="007429FC"/>
    <w:rsid w:val="00742F33"/>
    <w:rsid w:val="0074324E"/>
    <w:rsid w:val="00743D41"/>
    <w:rsid w:val="00743FCC"/>
    <w:rsid w:val="00744128"/>
    <w:rsid w:val="00744D58"/>
    <w:rsid w:val="0074529D"/>
    <w:rsid w:val="00745E71"/>
    <w:rsid w:val="0074690F"/>
    <w:rsid w:val="00746B7C"/>
    <w:rsid w:val="007476B5"/>
    <w:rsid w:val="007479DB"/>
    <w:rsid w:val="00747DAB"/>
    <w:rsid w:val="00750161"/>
    <w:rsid w:val="0075024A"/>
    <w:rsid w:val="00750499"/>
    <w:rsid w:val="00750ECA"/>
    <w:rsid w:val="00751330"/>
    <w:rsid w:val="00751349"/>
    <w:rsid w:val="007513C3"/>
    <w:rsid w:val="00751480"/>
    <w:rsid w:val="0075169E"/>
    <w:rsid w:val="00751EF3"/>
    <w:rsid w:val="00751F16"/>
    <w:rsid w:val="007524F7"/>
    <w:rsid w:val="00752790"/>
    <w:rsid w:val="00752A37"/>
    <w:rsid w:val="00752A59"/>
    <w:rsid w:val="00752AFD"/>
    <w:rsid w:val="00752BCF"/>
    <w:rsid w:val="007531DB"/>
    <w:rsid w:val="0075345C"/>
    <w:rsid w:val="00753611"/>
    <w:rsid w:val="007537B6"/>
    <w:rsid w:val="00753B65"/>
    <w:rsid w:val="00753B9D"/>
    <w:rsid w:val="00754E45"/>
    <w:rsid w:val="00755001"/>
    <w:rsid w:val="0075512C"/>
    <w:rsid w:val="00755191"/>
    <w:rsid w:val="00755608"/>
    <w:rsid w:val="00755971"/>
    <w:rsid w:val="007559B8"/>
    <w:rsid w:val="00756490"/>
    <w:rsid w:val="007565E7"/>
    <w:rsid w:val="00757616"/>
    <w:rsid w:val="00757C61"/>
    <w:rsid w:val="00757F69"/>
    <w:rsid w:val="0076025E"/>
    <w:rsid w:val="0076027A"/>
    <w:rsid w:val="007603C2"/>
    <w:rsid w:val="0076074C"/>
    <w:rsid w:val="00760C4D"/>
    <w:rsid w:val="0076171B"/>
    <w:rsid w:val="0076191D"/>
    <w:rsid w:val="00761AED"/>
    <w:rsid w:val="00761E2E"/>
    <w:rsid w:val="00761FDB"/>
    <w:rsid w:val="00762159"/>
    <w:rsid w:val="00762575"/>
    <w:rsid w:val="00762C8D"/>
    <w:rsid w:val="0076378C"/>
    <w:rsid w:val="00763BD3"/>
    <w:rsid w:val="00763DC6"/>
    <w:rsid w:val="00763DCD"/>
    <w:rsid w:val="00764154"/>
    <w:rsid w:val="00764428"/>
    <w:rsid w:val="00764669"/>
    <w:rsid w:val="00764B62"/>
    <w:rsid w:val="00764F74"/>
    <w:rsid w:val="007652EC"/>
    <w:rsid w:val="00765BEB"/>
    <w:rsid w:val="0076604D"/>
    <w:rsid w:val="00766F89"/>
    <w:rsid w:val="007672D5"/>
    <w:rsid w:val="00767679"/>
    <w:rsid w:val="00770DA9"/>
    <w:rsid w:val="00771B7E"/>
    <w:rsid w:val="00771BE5"/>
    <w:rsid w:val="00771D2E"/>
    <w:rsid w:val="007720E0"/>
    <w:rsid w:val="0077252E"/>
    <w:rsid w:val="00772B48"/>
    <w:rsid w:val="0077316D"/>
    <w:rsid w:val="007733D0"/>
    <w:rsid w:val="007734B0"/>
    <w:rsid w:val="007734D1"/>
    <w:rsid w:val="00773EC0"/>
    <w:rsid w:val="007740D4"/>
    <w:rsid w:val="007743B4"/>
    <w:rsid w:val="00774831"/>
    <w:rsid w:val="00774D37"/>
    <w:rsid w:val="007750CB"/>
    <w:rsid w:val="007753E0"/>
    <w:rsid w:val="00775716"/>
    <w:rsid w:val="0077582D"/>
    <w:rsid w:val="00776623"/>
    <w:rsid w:val="00776703"/>
    <w:rsid w:val="007768ED"/>
    <w:rsid w:val="007769D2"/>
    <w:rsid w:val="00776A94"/>
    <w:rsid w:val="0077711C"/>
    <w:rsid w:val="007774D5"/>
    <w:rsid w:val="00777582"/>
    <w:rsid w:val="00777A00"/>
    <w:rsid w:val="00777AAB"/>
    <w:rsid w:val="00777E68"/>
    <w:rsid w:val="0078039F"/>
    <w:rsid w:val="00780A7A"/>
    <w:rsid w:val="00780AC2"/>
    <w:rsid w:val="00780DEE"/>
    <w:rsid w:val="0078128C"/>
    <w:rsid w:val="007815C4"/>
    <w:rsid w:val="00781C9A"/>
    <w:rsid w:val="00781F6B"/>
    <w:rsid w:val="00782020"/>
    <w:rsid w:val="007822A6"/>
    <w:rsid w:val="00782A5B"/>
    <w:rsid w:val="00782BA4"/>
    <w:rsid w:val="00782C21"/>
    <w:rsid w:val="00782FB4"/>
    <w:rsid w:val="00783A7B"/>
    <w:rsid w:val="00783DB4"/>
    <w:rsid w:val="007840B0"/>
    <w:rsid w:val="00784A9F"/>
    <w:rsid w:val="00784BE8"/>
    <w:rsid w:val="00784D70"/>
    <w:rsid w:val="00784DE4"/>
    <w:rsid w:val="00785092"/>
    <w:rsid w:val="007854EF"/>
    <w:rsid w:val="007859AA"/>
    <w:rsid w:val="00785C06"/>
    <w:rsid w:val="00785DB4"/>
    <w:rsid w:val="00785E1C"/>
    <w:rsid w:val="00786AD9"/>
    <w:rsid w:val="0078701A"/>
    <w:rsid w:val="00787163"/>
    <w:rsid w:val="007871A9"/>
    <w:rsid w:val="00787893"/>
    <w:rsid w:val="00787C16"/>
    <w:rsid w:val="00787DA0"/>
    <w:rsid w:val="00790312"/>
    <w:rsid w:val="0079064A"/>
    <w:rsid w:val="00790BCC"/>
    <w:rsid w:val="00790D6F"/>
    <w:rsid w:val="00790D9E"/>
    <w:rsid w:val="007916F8"/>
    <w:rsid w:val="00791DBE"/>
    <w:rsid w:val="00791DED"/>
    <w:rsid w:val="00793337"/>
    <w:rsid w:val="00793F8F"/>
    <w:rsid w:val="00794648"/>
    <w:rsid w:val="00794984"/>
    <w:rsid w:val="00794D7D"/>
    <w:rsid w:val="007950D2"/>
    <w:rsid w:val="007957B1"/>
    <w:rsid w:val="00795AC8"/>
    <w:rsid w:val="00795B53"/>
    <w:rsid w:val="00795C54"/>
    <w:rsid w:val="00796029"/>
    <w:rsid w:val="0079605D"/>
    <w:rsid w:val="007962CE"/>
    <w:rsid w:val="007963AD"/>
    <w:rsid w:val="00797568"/>
    <w:rsid w:val="0079761D"/>
    <w:rsid w:val="0079792B"/>
    <w:rsid w:val="00797C2F"/>
    <w:rsid w:val="007A047B"/>
    <w:rsid w:val="007A0B35"/>
    <w:rsid w:val="007A0EEB"/>
    <w:rsid w:val="007A11D5"/>
    <w:rsid w:val="007A12EF"/>
    <w:rsid w:val="007A1676"/>
    <w:rsid w:val="007A26AE"/>
    <w:rsid w:val="007A2839"/>
    <w:rsid w:val="007A2F4B"/>
    <w:rsid w:val="007A3184"/>
    <w:rsid w:val="007A318C"/>
    <w:rsid w:val="007A41E3"/>
    <w:rsid w:val="007A4699"/>
    <w:rsid w:val="007A4A2B"/>
    <w:rsid w:val="007A4C33"/>
    <w:rsid w:val="007A5004"/>
    <w:rsid w:val="007A534A"/>
    <w:rsid w:val="007A561B"/>
    <w:rsid w:val="007A5FA2"/>
    <w:rsid w:val="007A623D"/>
    <w:rsid w:val="007A6417"/>
    <w:rsid w:val="007A64B4"/>
    <w:rsid w:val="007A6617"/>
    <w:rsid w:val="007A6FAB"/>
    <w:rsid w:val="007A7422"/>
    <w:rsid w:val="007A7F20"/>
    <w:rsid w:val="007B0402"/>
    <w:rsid w:val="007B0F66"/>
    <w:rsid w:val="007B1965"/>
    <w:rsid w:val="007B198F"/>
    <w:rsid w:val="007B19CD"/>
    <w:rsid w:val="007B1AC2"/>
    <w:rsid w:val="007B1CE7"/>
    <w:rsid w:val="007B1F78"/>
    <w:rsid w:val="007B23C6"/>
    <w:rsid w:val="007B24F1"/>
    <w:rsid w:val="007B2DEE"/>
    <w:rsid w:val="007B2E25"/>
    <w:rsid w:val="007B385F"/>
    <w:rsid w:val="007B3D0C"/>
    <w:rsid w:val="007B3FEF"/>
    <w:rsid w:val="007B4454"/>
    <w:rsid w:val="007B4A7E"/>
    <w:rsid w:val="007B4F94"/>
    <w:rsid w:val="007B56D9"/>
    <w:rsid w:val="007B5C14"/>
    <w:rsid w:val="007B65B4"/>
    <w:rsid w:val="007B695D"/>
    <w:rsid w:val="007B6AD3"/>
    <w:rsid w:val="007B76FB"/>
    <w:rsid w:val="007C042D"/>
    <w:rsid w:val="007C05BE"/>
    <w:rsid w:val="007C07D3"/>
    <w:rsid w:val="007C10E8"/>
    <w:rsid w:val="007C1246"/>
    <w:rsid w:val="007C1584"/>
    <w:rsid w:val="007C1AB7"/>
    <w:rsid w:val="007C1B00"/>
    <w:rsid w:val="007C1B3D"/>
    <w:rsid w:val="007C229C"/>
    <w:rsid w:val="007C22B8"/>
    <w:rsid w:val="007C232B"/>
    <w:rsid w:val="007C2689"/>
    <w:rsid w:val="007C2B9B"/>
    <w:rsid w:val="007C3108"/>
    <w:rsid w:val="007C31FC"/>
    <w:rsid w:val="007C394D"/>
    <w:rsid w:val="007C3991"/>
    <w:rsid w:val="007C3A5E"/>
    <w:rsid w:val="007C3C7E"/>
    <w:rsid w:val="007C3D38"/>
    <w:rsid w:val="007C41B9"/>
    <w:rsid w:val="007C4244"/>
    <w:rsid w:val="007C4B4E"/>
    <w:rsid w:val="007C4ED7"/>
    <w:rsid w:val="007C54D2"/>
    <w:rsid w:val="007C5BA7"/>
    <w:rsid w:val="007C5C24"/>
    <w:rsid w:val="007C65FF"/>
    <w:rsid w:val="007C667D"/>
    <w:rsid w:val="007C67B7"/>
    <w:rsid w:val="007C6948"/>
    <w:rsid w:val="007C6F66"/>
    <w:rsid w:val="007C74A2"/>
    <w:rsid w:val="007C7851"/>
    <w:rsid w:val="007C7C4C"/>
    <w:rsid w:val="007C7D4B"/>
    <w:rsid w:val="007D017F"/>
    <w:rsid w:val="007D07E6"/>
    <w:rsid w:val="007D0859"/>
    <w:rsid w:val="007D0AD4"/>
    <w:rsid w:val="007D0C47"/>
    <w:rsid w:val="007D0D67"/>
    <w:rsid w:val="007D1551"/>
    <w:rsid w:val="007D1F26"/>
    <w:rsid w:val="007D243F"/>
    <w:rsid w:val="007D28B3"/>
    <w:rsid w:val="007D2989"/>
    <w:rsid w:val="007D343E"/>
    <w:rsid w:val="007D37F6"/>
    <w:rsid w:val="007D392F"/>
    <w:rsid w:val="007D3B72"/>
    <w:rsid w:val="007D435D"/>
    <w:rsid w:val="007D4F7A"/>
    <w:rsid w:val="007D5141"/>
    <w:rsid w:val="007D5200"/>
    <w:rsid w:val="007D558D"/>
    <w:rsid w:val="007D56A9"/>
    <w:rsid w:val="007D56AD"/>
    <w:rsid w:val="007D59E4"/>
    <w:rsid w:val="007D5BA2"/>
    <w:rsid w:val="007D640F"/>
    <w:rsid w:val="007D6702"/>
    <w:rsid w:val="007D6EB3"/>
    <w:rsid w:val="007D7520"/>
    <w:rsid w:val="007D7783"/>
    <w:rsid w:val="007D797E"/>
    <w:rsid w:val="007E0042"/>
    <w:rsid w:val="007E029F"/>
    <w:rsid w:val="007E02E9"/>
    <w:rsid w:val="007E03EE"/>
    <w:rsid w:val="007E042B"/>
    <w:rsid w:val="007E0509"/>
    <w:rsid w:val="007E0843"/>
    <w:rsid w:val="007E0AB0"/>
    <w:rsid w:val="007E0DE6"/>
    <w:rsid w:val="007E10D8"/>
    <w:rsid w:val="007E1273"/>
    <w:rsid w:val="007E1B51"/>
    <w:rsid w:val="007E1D8A"/>
    <w:rsid w:val="007E1F02"/>
    <w:rsid w:val="007E1FD2"/>
    <w:rsid w:val="007E20D9"/>
    <w:rsid w:val="007E219F"/>
    <w:rsid w:val="007E233C"/>
    <w:rsid w:val="007E2B4C"/>
    <w:rsid w:val="007E3AEF"/>
    <w:rsid w:val="007E3B98"/>
    <w:rsid w:val="007E3D6D"/>
    <w:rsid w:val="007E401B"/>
    <w:rsid w:val="007E404B"/>
    <w:rsid w:val="007E41FC"/>
    <w:rsid w:val="007E48A9"/>
    <w:rsid w:val="007E4D18"/>
    <w:rsid w:val="007E5473"/>
    <w:rsid w:val="007E574A"/>
    <w:rsid w:val="007E5894"/>
    <w:rsid w:val="007E5E74"/>
    <w:rsid w:val="007E641B"/>
    <w:rsid w:val="007E6531"/>
    <w:rsid w:val="007E6909"/>
    <w:rsid w:val="007E6CFB"/>
    <w:rsid w:val="007E7943"/>
    <w:rsid w:val="007E7AF3"/>
    <w:rsid w:val="007F0989"/>
    <w:rsid w:val="007F0B40"/>
    <w:rsid w:val="007F123D"/>
    <w:rsid w:val="007F159A"/>
    <w:rsid w:val="007F16A6"/>
    <w:rsid w:val="007F19C0"/>
    <w:rsid w:val="007F1B7F"/>
    <w:rsid w:val="007F2354"/>
    <w:rsid w:val="007F2540"/>
    <w:rsid w:val="007F2596"/>
    <w:rsid w:val="007F2814"/>
    <w:rsid w:val="007F3A93"/>
    <w:rsid w:val="007F3CEB"/>
    <w:rsid w:val="007F4189"/>
    <w:rsid w:val="007F42C7"/>
    <w:rsid w:val="007F436D"/>
    <w:rsid w:val="007F43A6"/>
    <w:rsid w:val="007F4A33"/>
    <w:rsid w:val="007F4CC1"/>
    <w:rsid w:val="007F575F"/>
    <w:rsid w:val="007F5828"/>
    <w:rsid w:val="007F682C"/>
    <w:rsid w:val="007F69CB"/>
    <w:rsid w:val="007F6CDA"/>
    <w:rsid w:val="007F6D40"/>
    <w:rsid w:val="007F7D25"/>
    <w:rsid w:val="007F7DBC"/>
    <w:rsid w:val="0080035A"/>
    <w:rsid w:val="0080179E"/>
    <w:rsid w:val="0080194F"/>
    <w:rsid w:val="00801994"/>
    <w:rsid w:val="00801A0F"/>
    <w:rsid w:val="00801DFD"/>
    <w:rsid w:val="008022AA"/>
    <w:rsid w:val="00802785"/>
    <w:rsid w:val="00802A24"/>
    <w:rsid w:val="00802E67"/>
    <w:rsid w:val="00803606"/>
    <w:rsid w:val="008038F9"/>
    <w:rsid w:val="00803C4B"/>
    <w:rsid w:val="0080403E"/>
    <w:rsid w:val="00804292"/>
    <w:rsid w:val="0080481F"/>
    <w:rsid w:val="00805003"/>
    <w:rsid w:val="008050C5"/>
    <w:rsid w:val="008052BF"/>
    <w:rsid w:val="008054CA"/>
    <w:rsid w:val="008055B6"/>
    <w:rsid w:val="008069D8"/>
    <w:rsid w:val="00806CA9"/>
    <w:rsid w:val="008075CB"/>
    <w:rsid w:val="0081070B"/>
    <w:rsid w:val="00810C11"/>
    <w:rsid w:val="00810F6D"/>
    <w:rsid w:val="00811418"/>
    <w:rsid w:val="008121E4"/>
    <w:rsid w:val="008123A5"/>
    <w:rsid w:val="00812BA9"/>
    <w:rsid w:val="00812CD9"/>
    <w:rsid w:val="00812CDC"/>
    <w:rsid w:val="00812ED3"/>
    <w:rsid w:val="00813495"/>
    <w:rsid w:val="008134E6"/>
    <w:rsid w:val="00813515"/>
    <w:rsid w:val="0081420A"/>
    <w:rsid w:val="00814A0A"/>
    <w:rsid w:val="00814C4A"/>
    <w:rsid w:val="00814E15"/>
    <w:rsid w:val="00815CE1"/>
    <w:rsid w:val="00815FBA"/>
    <w:rsid w:val="00816274"/>
    <w:rsid w:val="00816432"/>
    <w:rsid w:val="008166A5"/>
    <w:rsid w:val="0081681A"/>
    <w:rsid w:val="00816C06"/>
    <w:rsid w:val="00816CFB"/>
    <w:rsid w:val="00816ED1"/>
    <w:rsid w:val="00817948"/>
    <w:rsid w:val="00817E30"/>
    <w:rsid w:val="00817E9F"/>
    <w:rsid w:val="00820353"/>
    <w:rsid w:val="00820408"/>
    <w:rsid w:val="00820C79"/>
    <w:rsid w:val="00820F73"/>
    <w:rsid w:val="008211B8"/>
    <w:rsid w:val="008211E2"/>
    <w:rsid w:val="0082209E"/>
    <w:rsid w:val="00822E1E"/>
    <w:rsid w:val="00823643"/>
    <w:rsid w:val="008236BC"/>
    <w:rsid w:val="008238C2"/>
    <w:rsid w:val="00823DC5"/>
    <w:rsid w:val="008244FB"/>
    <w:rsid w:val="00824772"/>
    <w:rsid w:val="008249D5"/>
    <w:rsid w:val="00824A10"/>
    <w:rsid w:val="0082581F"/>
    <w:rsid w:val="00825ADC"/>
    <w:rsid w:val="00825D63"/>
    <w:rsid w:val="00826511"/>
    <w:rsid w:val="008269A0"/>
    <w:rsid w:val="00826E0A"/>
    <w:rsid w:val="008272D9"/>
    <w:rsid w:val="008300D5"/>
    <w:rsid w:val="00830782"/>
    <w:rsid w:val="008307ED"/>
    <w:rsid w:val="00830A27"/>
    <w:rsid w:val="00830A64"/>
    <w:rsid w:val="008312EB"/>
    <w:rsid w:val="00831550"/>
    <w:rsid w:val="00831793"/>
    <w:rsid w:val="008318BC"/>
    <w:rsid w:val="00832488"/>
    <w:rsid w:val="00832A22"/>
    <w:rsid w:val="00833905"/>
    <w:rsid w:val="00833D64"/>
    <w:rsid w:val="00834160"/>
    <w:rsid w:val="00834857"/>
    <w:rsid w:val="00834D32"/>
    <w:rsid w:val="00835047"/>
    <w:rsid w:val="00835D67"/>
    <w:rsid w:val="00836777"/>
    <w:rsid w:val="0083692E"/>
    <w:rsid w:val="00836D6C"/>
    <w:rsid w:val="008376EF"/>
    <w:rsid w:val="00837884"/>
    <w:rsid w:val="00837ABC"/>
    <w:rsid w:val="00837AC6"/>
    <w:rsid w:val="00840032"/>
    <w:rsid w:val="00840382"/>
    <w:rsid w:val="00840B7F"/>
    <w:rsid w:val="008414E0"/>
    <w:rsid w:val="00842332"/>
    <w:rsid w:val="00842E1C"/>
    <w:rsid w:val="00842FCC"/>
    <w:rsid w:val="0084306E"/>
    <w:rsid w:val="00843233"/>
    <w:rsid w:val="008433CC"/>
    <w:rsid w:val="00843498"/>
    <w:rsid w:val="008437B3"/>
    <w:rsid w:val="00843E6F"/>
    <w:rsid w:val="00844540"/>
    <w:rsid w:val="0084462C"/>
    <w:rsid w:val="00844ACD"/>
    <w:rsid w:val="00844EA3"/>
    <w:rsid w:val="008452E1"/>
    <w:rsid w:val="00845A84"/>
    <w:rsid w:val="00845BDA"/>
    <w:rsid w:val="00845C2B"/>
    <w:rsid w:val="00845DBB"/>
    <w:rsid w:val="00845ED7"/>
    <w:rsid w:val="0084618F"/>
    <w:rsid w:val="00846B26"/>
    <w:rsid w:val="00847077"/>
    <w:rsid w:val="00847A17"/>
    <w:rsid w:val="00847B1D"/>
    <w:rsid w:val="00847C6E"/>
    <w:rsid w:val="00847D5D"/>
    <w:rsid w:val="0085012D"/>
    <w:rsid w:val="00850342"/>
    <w:rsid w:val="008507F8"/>
    <w:rsid w:val="00850A12"/>
    <w:rsid w:val="00850C1D"/>
    <w:rsid w:val="00850DAA"/>
    <w:rsid w:val="008513BA"/>
    <w:rsid w:val="00851D0B"/>
    <w:rsid w:val="00851FE0"/>
    <w:rsid w:val="00852168"/>
    <w:rsid w:val="008525A4"/>
    <w:rsid w:val="008525D1"/>
    <w:rsid w:val="008529D6"/>
    <w:rsid w:val="00853A03"/>
    <w:rsid w:val="00853B6B"/>
    <w:rsid w:val="0085467A"/>
    <w:rsid w:val="00855453"/>
    <w:rsid w:val="00855585"/>
    <w:rsid w:val="0085577D"/>
    <w:rsid w:val="00855F02"/>
    <w:rsid w:val="00856399"/>
    <w:rsid w:val="00856826"/>
    <w:rsid w:val="008570AC"/>
    <w:rsid w:val="0085760A"/>
    <w:rsid w:val="00857F61"/>
    <w:rsid w:val="00860247"/>
    <w:rsid w:val="00860288"/>
    <w:rsid w:val="008609C1"/>
    <w:rsid w:val="00862297"/>
    <w:rsid w:val="008624BC"/>
    <w:rsid w:val="00864214"/>
    <w:rsid w:val="00864516"/>
    <w:rsid w:val="00864723"/>
    <w:rsid w:val="008647BF"/>
    <w:rsid w:val="00864804"/>
    <w:rsid w:val="00864A04"/>
    <w:rsid w:val="00864B08"/>
    <w:rsid w:val="00864F27"/>
    <w:rsid w:val="008656AD"/>
    <w:rsid w:val="008656F6"/>
    <w:rsid w:val="008661B1"/>
    <w:rsid w:val="00866544"/>
    <w:rsid w:val="0086671A"/>
    <w:rsid w:val="008668FD"/>
    <w:rsid w:val="0086695A"/>
    <w:rsid w:val="00866B3B"/>
    <w:rsid w:val="00866DF0"/>
    <w:rsid w:val="008670BE"/>
    <w:rsid w:val="0086714B"/>
    <w:rsid w:val="008677F0"/>
    <w:rsid w:val="0086789B"/>
    <w:rsid w:val="00867CB9"/>
    <w:rsid w:val="00867DE9"/>
    <w:rsid w:val="008709CA"/>
    <w:rsid w:val="008713B9"/>
    <w:rsid w:val="008714E9"/>
    <w:rsid w:val="008721C3"/>
    <w:rsid w:val="0087233B"/>
    <w:rsid w:val="008725AB"/>
    <w:rsid w:val="00872A0F"/>
    <w:rsid w:val="00872A23"/>
    <w:rsid w:val="00872C92"/>
    <w:rsid w:val="00873007"/>
    <w:rsid w:val="008732B4"/>
    <w:rsid w:val="0087343F"/>
    <w:rsid w:val="00873A18"/>
    <w:rsid w:val="00873F7E"/>
    <w:rsid w:val="00873FD8"/>
    <w:rsid w:val="0087447C"/>
    <w:rsid w:val="00874634"/>
    <w:rsid w:val="008747BB"/>
    <w:rsid w:val="008749F8"/>
    <w:rsid w:val="00874B02"/>
    <w:rsid w:val="00874EA5"/>
    <w:rsid w:val="00875382"/>
    <w:rsid w:val="0087626A"/>
    <w:rsid w:val="00876A8B"/>
    <w:rsid w:val="00877382"/>
    <w:rsid w:val="00877445"/>
    <w:rsid w:val="0087786E"/>
    <w:rsid w:val="00880424"/>
    <w:rsid w:val="00880D5D"/>
    <w:rsid w:val="00880E9E"/>
    <w:rsid w:val="00881773"/>
    <w:rsid w:val="00881944"/>
    <w:rsid w:val="00881AC9"/>
    <w:rsid w:val="00881E59"/>
    <w:rsid w:val="00882620"/>
    <w:rsid w:val="00882BB1"/>
    <w:rsid w:val="00882DE6"/>
    <w:rsid w:val="00883757"/>
    <w:rsid w:val="0088393E"/>
    <w:rsid w:val="008845A3"/>
    <w:rsid w:val="00884F6B"/>
    <w:rsid w:val="008856E6"/>
    <w:rsid w:val="00886178"/>
    <w:rsid w:val="0088623A"/>
    <w:rsid w:val="00886AB8"/>
    <w:rsid w:val="008875E4"/>
    <w:rsid w:val="00887B61"/>
    <w:rsid w:val="00887C39"/>
    <w:rsid w:val="00887CC7"/>
    <w:rsid w:val="00890353"/>
    <w:rsid w:val="00890C09"/>
    <w:rsid w:val="00890FC2"/>
    <w:rsid w:val="0089123C"/>
    <w:rsid w:val="008919AB"/>
    <w:rsid w:val="0089266F"/>
    <w:rsid w:val="008931ED"/>
    <w:rsid w:val="008932A5"/>
    <w:rsid w:val="008932C9"/>
    <w:rsid w:val="0089333C"/>
    <w:rsid w:val="00893D97"/>
    <w:rsid w:val="00893E53"/>
    <w:rsid w:val="00893F62"/>
    <w:rsid w:val="008945B8"/>
    <w:rsid w:val="008945D3"/>
    <w:rsid w:val="00894925"/>
    <w:rsid w:val="008950E8"/>
    <w:rsid w:val="00895210"/>
    <w:rsid w:val="00895379"/>
    <w:rsid w:val="0089545F"/>
    <w:rsid w:val="00895841"/>
    <w:rsid w:val="00896308"/>
    <w:rsid w:val="00896565"/>
    <w:rsid w:val="0089678A"/>
    <w:rsid w:val="00897645"/>
    <w:rsid w:val="008978F9"/>
    <w:rsid w:val="00897925"/>
    <w:rsid w:val="008A0551"/>
    <w:rsid w:val="008A0D3B"/>
    <w:rsid w:val="008A13D6"/>
    <w:rsid w:val="008A14AA"/>
    <w:rsid w:val="008A1C52"/>
    <w:rsid w:val="008A1DD9"/>
    <w:rsid w:val="008A2913"/>
    <w:rsid w:val="008A2D33"/>
    <w:rsid w:val="008A30D8"/>
    <w:rsid w:val="008A31C6"/>
    <w:rsid w:val="008A3E2D"/>
    <w:rsid w:val="008A443C"/>
    <w:rsid w:val="008A4D90"/>
    <w:rsid w:val="008A4EF6"/>
    <w:rsid w:val="008A5108"/>
    <w:rsid w:val="008A571A"/>
    <w:rsid w:val="008A5735"/>
    <w:rsid w:val="008A58E8"/>
    <w:rsid w:val="008A5C77"/>
    <w:rsid w:val="008A6504"/>
    <w:rsid w:val="008A69C0"/>
    <w:rsid w:val="008A6E78"/>
    <w:rsid w:val="008A6F6A"/>
    <w:rsid w:val="008A79F9"/>
    <w:rsid w:val="008B0094"/>
    <w:rsid w:val="008B0464"/>
    <w:rsid w:val="008B0741"/>
    <w:rsid w:val="008B09EF"/>
    <w:rsid w:val="008B0D03"/>
    <w:rsid w:val="008B1194"/>
    <w:rsid w:val="008B13A4"/>
    <w:rsid w:val="008B13C6"/>
    <w:rsid w:val="008B14B1"/>
    <w:rsid w:val="008B1977"/>
    <w:rsid w:val="008B1CB6"/>
    <w:rsid w:val="008B2037"/>
    <w:rsid w:val="008B22F0"/>
    <w:rsid w:val="008B2782"/>
    <w:rsid w:val="008B307B"/>
    <w:rsid w:val="008B32F2"/>
    <w:rsid w:val="008B3367"/>
    <w:rsid w:val="008B3709"/>
    <w:rsid w:val="008B3BA7"/>
    <w:rsid w:val="008B427D"/>
    <w:rsid w:val="008B4357"/>
    <w:rsid w:val="008B4417"/>
    <w:rsid w:val="008B45DB"/>
    <w:rsid w:val="008B4900"/>
    <w:rsid w:val="008B5702"/>
    <w:rsid w:val="008B5C33"/>
    <w:rsid w:val="008B6294"/>
    <w:rsid w:val="008B63F6"/>
    <w:rsid w:val="008B6EF5"/>
    <w:rsid w:val="008B6FE5"/>
    <w:rsid w:val="008B73CA"/>
    <w:rsid w:val="008B7844"/>
    <w:rsid w:val="008C0446"/>
    <w:rsid w:val="008C0E18"/>
    <w:rsid w:val="008C1119"/>
    <w:rsid w:val="008C1556"/>
    <w:rsid w:val="008C197E"/>
    <w:rsid w:val="008C1A3C"/>
    <w:rsid w:val="008C1B22"/>
    <w:rsid w:val="008C1D18"/>
    <w:rsid w:val="008C1F80"/>
    <w:rsid w:val="008C229F"/>
    <w:rsid w:val="008C23BE"/>
    <w:rsid w:val="008C271F"/>
    <w:rsid w:val="008C2970"/>
    <w:rsid w:val="008C3200"/>
    <w:rsid w:val="008C38A1"/>
    <w:rsid w:val="008C3948"/>
    <w:rsid w:val="008C3A77"/>
    <w:rsid w:val="008C3FAF"/>
    <w:rsid w:val="008C4194"/>
    <w:rsid w:val="008C41A5"/>
    <w:rsid w:val="008C41CC"/>
    <w:rsid w:val="008C41F5"/>
    <w:rsid w:val="008C464E"/>
    <w:rsid w:val="008C535F"/>
    <w:rsid w:val="008C5911"/>
    <w:rsid w:val="008C5C79"/>
    <w:rsid w:val="008C5D5A"/>
    <w:rsid w:val="008C6159"/>
    <w:rsid w:val="008C61F5"/>
    <w:rsid w:val="008C6406"/>
    <w:rsid w:val="008C6488"/>
    <w:rsid w:val="008C65E6"/>
    <w:rsid w:val="008C661F"/>
    <w:rsid w:val="008C68BD"/>
    <w:rsid w:val="008C6E11"/>
    <w:rsid w:val="008C6F10"/>
    <w:rsid w:val="008C7648"/>
    <w:rsid w:val="008C7998"/>
    <w:rsid w:val="008C7D7B"/>
    <w:rsid w:val="008D008D"/>
    <w:rsid w:val="008D012D"/>
    <w:rsid w:val="008D0636"/>
    <w:rsid w:val="008D0BC6"/>
    <w:rsid w:val="008D0D4B"/>
    <w:rsid w:val="008D1966"/>
    <w:rsid w:val="008D1D57"/>
    <w:rsid w:val="008D238A"/>
    <w:rsid w:val="008D27A8"/>
    <w:rsid w:val="008D297C"/>
    <w:rsid w:val="008D3081"/>
    <w:rsid w:val="008D3441"/>
    <w:rsid w:val="008D382A"/>
    <w:rsid w:val="008D3B46"/>
    <w:rsid w:val="008D3BF8"/>
    <w:rsid w:val="008D400C"/>
    <w:rsid w:val="008D41FA"/>
    <w:rsid w:val="008D46A6"/>
    <w:rsid w:val="008D4785"/>
    <w:rsid w:val="008D4E23"/>
    <w:rsid w:val="008D5058"/>
    <w:rsid w:val="008D539C"/>
    <w:rsid w:val="008D53CB"/>
    <w:rsid w:val="008D53EE"/>
    <w:rsid w:val="008D5648"/>
    <w:rsid w:val="008D5B42"/>
    <w:rsid w:val="008D645E"/>
    <w:rsid w:val="008D6A41"/>
    <w:rsid w:val="008D6D2E"/>
    <w:rsid w:val="008D6F5B"/>
    <w:rsid w:val="008D7021"/>
    <w:rsid w:val="008D728F"/>
    <w:rsid w:val="008D72D4"/>
    <w:rsid w:val="008D7494"/>
    <w:rsid w:val="008D7B67"/>
    <w:rsid w:val="008D7E64"/>
    <w:rsid w:val="008E0236"/>
    <w:rsid w:val="008E02D3"/>
    <w:rsid w:val="008E08D6"/>
    <w:rsid w:val="008E0A05"/>
    <w:rsid w:val="008E15AF"/>
    <w:rsid w:val="008E18CF"/>
    <w:rsid w:val="008E190E"/>
    <w:rsid w:val="008E2201"/>
    <w:rsid w:val="008E233D"/>
    <w:rsid w:val="008E28C6"/>
    <w:rsid w:val="008E2B82"/>
    <w:rsid w:val="008E2CCE"/>
    <w:rsid w:val="008E2D6D"/>
    <w:rsid w:val="008E3881"/>
    <w:rsid w:val="008E393A"/>
    <w:rsid w:val="008E3B39"/>
    <w:rsid w:val="008E412A"/>
    <w:rsid w:val="008E41AB"/>
    <w:rsid w:val="008E42ED"/>
    <w:rsid w:val="008E4350"/>
    <w:rsid w:val="008E45B9"/>
    <w:rsid w:val="008E45D4"/>
    <w:rsid w:val="008E4634"/>
    <w:rsid w:val="008E580E"/>
    <w:rsid w:val="008E584C"/>
    <w:rsid w:val="008E5BA1"/>
    <w:rsid w:val="008E5DD9"/>
    <w:rsid w:val="008E64FA"/>
    <w:rsid w:val="008E66E2"/>
    <w:rsid w:val="008E6796"/>
    <w:rsid w:val="008E6B49"/>
    <w:rsid w:val="008E71B0"/>
    <w:rsid w:val="008E7957"/>
    <w:rsid w:val="008F0229"/>
    <w:rsid w:val="008F0258"/>
    <w:rsid w:val="008F0311"/>
    <w:rsid w:val="008F0F44"/>
    <w:rsid w:val="008F1446"/>
    <w:rsid w:val="008F16B8"/>
    <w:rsid w:val="008F1A44"/>
    <w:rsid w:val="008F1F70"/>
    <w:rsid w:val="008F20C6"/>
    <w:rsid w:val="008F258A"/>
    <w:rsid w:val="008F2796"/>
    <w:rsid w:val="008F2C36"/>
    <w:rsid w:val="008F2D17"/>
    <w:rsid w:val="008F2F95"/>
    <w:rsid w:val="008F3966"/>
    <w:rsid w:val="008F3DF0"/>
    <w:rsid w:val="008F3F29"/>
    <w:rsid w:val="008F4E8E"/>
    <w:rsid w:val="008F5185"/>
    <w:rsid w:val="008F5640"/>
    <w:rsid w:val="008F56FE"/>
    <w:rsid w:val="008F5C7C"/>
    <w:rsid w:val="008F66A8"/>
    <w:rsid w:val="008F67F9"/>
    <w:rsid w:val="008F6E5C"/>
    <w:rsid w:val="008F7158"/>
    <w:rsid w:val="008F7C95"/>
    <w:rsid w:val="009002AE"/>
    <w:rsid w:val="00900416"/>
    <w:rsid w:val="00900469"/>
    <w:rsid w:val="00900B7F"/>
    <w:rsid w:val="00900E82"/>
    <w:rsid w:val="00901900"/>
    <w:rsid w:val="00901D09"/>
    <w:rsid w:val="00901F81"/>
    <w:rsid w:val="009022B9"/>
    <w:rsid w:val="00902B77"/>
    <w:rsid w:val="00902E4A"/>
    <w:rsid w:val="0090303D"/>
    <w:rsid w:val="009033BE"/>
    <w:rsid w:val="00903A11"/>
    <w:rsid w:val="00903A91"/>
    <w:rsid w:val="00903D17"/>
    <w:rsid w:val="0090426F"/>
    <w:rsid w:val="00904297"/>
    <w:rsid w:val="00904816"/>
    <w:rsid w:val="00904B6C"/>
    <w:rsid w:val="00904D39"/>
    <w:rsid w:val="009053A5"/>
    <w:rsid w:val="00905672"/>
    <w:rsid w:val="00905676"/>
    <w:rsid w:val="00905C4D"/>
    <w:rsid w:val="00905FA2"/>
    <w:rsid w:val="00906018"/>
    <w:rsid w:val="00906123"/>
    <w:rsid w:val="00906902"/>
    <w:rsid w:val="009070C9"/>
    <w:rsid w:val="009070ED"/>
    <w:rsid w:val="00907295"/>
    <w:rsid w:val="009075AA"/>
    <w:rsid w:val="0090761A"/>
    <w:rsid w:val="00907917"/>
    <w:rsid w:val="00907949"/>
    <w:rsid w:val="009109E2"/>
    <w:rsid w:val="00911490"/>
    <w:rsid w:val="0091159D"/>
    <w:rsid w:val="00911E61"/>
    <w:rsid w:val="009121FF"/>
    <w:rsid w:val="009123F5"/>
    <w:rsid w:val="00912C3F"/>
    <w:rsid w:val="0091342D"/>
    <w:rsid w:val="009135FD"/>
    <w:rsid w:val="0091380D"/>
    <w:rsid w:val="00913CB6"/>
    <w:rsid w:val="0091400A"/>
    <w:rsid w:val="00914CE6"/>
    <w:rsid w:val="00914E74"/>
    <w:rsid w:val="00915375"/>
    <w:rsid w:val="0091560B"/>
    <w:rsid w:val="00915FE0"/>
    <w:rsid w:val="009164AD"/>
    <w:rsid w:val="00916721"/>
    <w:rsid w:val="00916E68"/>
    <w:rsid w:val="00917C4E"/>
    <w:rsid w:val="0092003A"/>
    <w:rsid w:val="00920667"/>
    <w:rsid w:val="00920A8C"/>
    <w:rsid w:val="009216BB"/>
    <w:rsid w:val="009222F8"/>
    <w:rsid w:val="0092272B"/>
    <w:rsid w:val="009229E0"/>
    <w:rsid w:val="00922BA5"/>
    <w:rsid w:val="00923292"/>
    <w:rsid w:val="0092329A"/>
    <w:rsid w:val="00923645"/>
    <w:rsid w:val="00923989"/>
    <w:rsid w:val="009242C5"/>
    <w:rsid w:val="00924411"/>
    <w:rsid w:val="00924560"/>
    <w:rsid w:val="00924A37"/>
    <w:rsid w:val="00924B81"/>
    <w:rsid w:val="00924E02"/>
    <w:rsid w:val="0092542D"/>
    <w:rsid w:val="0092588E"/>
    <w:rsid w:val="00925D51"/>
    <w:rsid w:val="009267D2"/>
    <w:rsid w:val="00926E57"/>
    <w:rsid w:val="009275B6"/>
    <w:rsid w:val="00927A6F"/>
    <w:rsid w:val="00927DB7"/>
    <w:rsid w:val="00930181"/>
    <w:rsid w:val="00930327"/>
    <w:rsid w:val="009305BB"/>
    <w:rsid w:val="009306EF"/>
    <w:rsid w:val="00930EFE"/>
    <w:rsid w:val="00931135"/>
    <w:rsid w:val="00931322"/>
    <w:rsid w:val="00931393"/>
    <w:rsid w:val="00931734"/>
    <w:rsid w:val="00931F73"/>
    <w:rsid w:val="0093215D"/>
    <w:rsid w:val="009329E5"/>
    <w:rsid w:val="00932C64"/>
    <w:rsid w:val="009331B3"/>
    <w:rsid w:val="00933588"/>
    <w:rsid w:val="00933991"/>
    <w:rsid w:val="00933F3E"/>
    <w:rsid w:val="009341D7"/>
    <w:rsid w:val="009341FB"/>
    <w:rsid w:val="009343F4"/>
    <w:rsid w:val="009346D2"/>
    <w:rsid w:val="00935698"/>
    <w:rsid w:val="00935882"/>
    <w:rsid w:val="00935CE4"/>
    <w:rsid w:val="00935D52"/>
    <w:rsid w:val="00936C27"/>
    <w:rsid w:val="00937683"/>
    <w:rsid w:val="00937B78"/>
    <w:rsid w:val="00940257"/>
    <w:rsid w:val="0094059E"/>
    <w:rsid w:val="00940ABF"/>
    <w:rsid w:val="00940CEF"/>
    <w:rsid w:val="009413B7"/>
    <w:rsid w:val="009414DB"/>
    <w:rsid w:val="009414F9"/>
    <w:rsid w:val="009418C8"/>
    <w:rsid w:val="0094191D"/>
    <w:rsid w:val="00942130"/>
    <w:rsid w:val="009422E4"/>
    <w:rsid w:val="00942B33"/>
    <w:rsid w:val="00942D56"/>
    <w:rsid w:val="009430EC"/>
    <w:rsid w:val="00943657"/>
    <w:rsid w:val="00943AD3"/>
    <w:rsid w:val="00943E1D"/>
    <w:rsid w:val="00943EC1"/>
    <w:rsid w:val="00943F73"/>
    <w:rsid w:val="009442ED"/>
    <w:rsid w:val="00944409"/>
    <w:rsid w:val="0094451D"/>
    <w:rsid w:val="00945284"/>
    <w:rsid w:val="00945285"/>
    <w:rsid w:val="009454B3"/>
    <w:rsid w:val="00945604"/>
    <w:rsid w:val="00945CDE"/>
    <w:rsid w:val="00945DBF"/>
    <w:rsid w:val="00946135"/>
    <w:rsid w:val="00946260"/>
    <w:rsid w:val="00946563"/>
    <w:rsid w:val="00947689"/>
    <w:rsid w:val="0095037B"/>
    <w:rsid w:val="009507F8"/>
    <w:rsid w:val="00950B65"/>
    <w:rsid w:val="00950D89"/>
    <w:rsid w:val="0095138D"/>
    <w:rsid w:val="00951445"/>
    <w:rsid w:val="0095157C"/>
    <w:rsid w:val="009516CE"/>
    <w:rsid w:val="009518A9"/>
    <w:rsid w:val="00951CB4"/>
    <w:rsid w:val="00951DA9"/>
    <w:rsid w:val="009521AC"/>
    <w:rsid w:val="0095274D"/>
    <w:rsid w:val="00952992"/>
    <w:rsid w:val="00952C78"/>
    <w:rsid w:val="009534B0"/>
    <w:rsid w:val="009534C9"/>
    <w:rsid w:val="009541F4"/>
    <w:rsid w:val="00954223"/>
    <w:rsid w:val="009544F9"/>
    <w:rsid w:val="00954575"/>
    <w:rsid w:val="00955061"/>
    <w:rsid w:val="009551D9"/>
    <w:rsid w:val="009553F4"/>
    <w:rsid w:val="0095567E"/>
    <w:rsid w:val="0095637A"/>
    <w:rsid w:val="00956497"/>
    <w:rsid w:val="0095664E"/>
    <w:rsid w:val="00956ED8"/>
    <w:rsid w:val="009574A1"/>
    <w:rsid w:val="009577AB"/>
    <w:rsid w:val="00957CDE"/>
    <w:rsid w:val="00957E3A"/>
    <w:rsid w:val="009603DC"/>
    <w:rsid w:val="00960671"/>
    <w:rsid w:val="00960F27"/>
    <w:rsid w:val="00960FC3"/>
    <w:rsid w:val="0096108E"/>
    <w:rsid w:val="00961B81"/>
    <w:rsid w:val="00962119"/>
    <w:rsid w:val="00962B80"/>
    <w:rsid w:val="009631AD"/>
    <w:rsid w:val="009647EC"/>
    <w:rsid w:val="00964AC5"/>
    <w:rsid w:val="009651DB"/>
    <w:rsid w:val="00965DE2"/>
    <w:rsid w:val="00966D3A"/>
    <w:rsid w:val="009678FD"/>
    <w:rsid w:val="00967A2F"/>
    <w:rsid w:val="00967D1E"/>
    <w:rsid w:val="00970640"/>
    <w:rsid w:val="009707E8"/>
    <w:rsid w:val="0097104A"/>
    <w:rsid w:val="00971253"/>
    <w:rsid w:val="009715ED"/>
    <w:rsid w:val="0097160E"/>
    <w:rsid w:val="00971A30"/>
    <w:rsid w:val="00971EF2"/>
    <w:rsid w:val="00972103"/>
    <w:rsid w:val="00972161"/>
    <w:rsid w:val="0097263D"/>
    <w:rsid w:val="00972750"/>
    <w:rsid w:val="00972783"/>
    <w:rsid w:val="00972918"/>
    <w:rsid w:val="0097306F"/>
    <w:rsid w:val="009731C9"/>
    <w:rsid w:val="0097325B"/>
    <w:rsid w:val="00973592"/>
    <w:rsid w:val="009741F9"/>
    <w:rsid w:val="00974731"/>
    <w:rsid w:val="0097478A"/>
    <w:rsid w:val="009749B0"/>
    <w:rsid w:val="00974AB5"/>
    <w:rsid w:val="00975422"/>
    <w:rsid w:val="00975856"/>
    <w:rsid w:val="00975F12"/>
    <w:rsid w:val="00976141"/>
    <w:rsid w:val="0097661B"/>
    <w:rsid w:val="009768F2"/>
    <w:rsid w:val="00976DA0"/>
    <w:rsid w:val="00977184"/>
    <w:rsid w:val="00977672"/>
    <w:rsid w:val="00977E64"/>
    <w:rsid w:val="00977F02"/>
    <w:rsid w:val="00977F80"/>
    <w:rsid w:val="009804F3"/>
    <w:rsid w:val="00980A6A"/>
    <w:rsid w:val="00980DE8"/>
    <w:rsid w:val="0098122C"/>
    <w:rsid w:val="00981484"/>
    <w:rsid w:val="00981635"/>
    <w:rsid w:val="00981D9F"/>
    <w:rsid w:val="009826CB"/>
    <w:rsid w:val="00982B7D"/>
    <w:rsid w:val="00982DAB"/>
    <w:rsid w:val="00982E3E"/>
    <w:rsid w:val="009835F3"/>
    <w:rsid w:val="009839D9"/>
    <w:rsid w:val="00983F37"/>
    <w:rsid w:val="00984058"/>
    <w:rsid w:val="00984079"/>
    <w:rsid w:val="009840E7"/>
    <w:rsid w:val="009849D5"/>
    <w:rsid w:val="00984D26"/>
    <w:rsid w:val="00985000"/>
    <w:rsid w:val="0098535A"/>
    <w:rsid w:val="00985623"/>
    <w:rsid w:val="0098581B"/>
    <w:rsid w:val="009864B9"/>
    <w:rsid w:val="00986541"/>
    <w:rsid w:val="009865A4"/>
    <w:rsid w:val="00986907"/>
    <w:rsid w:val="00986AB9"/>
    <w:rsid w:val="00986D72"/>
    <w:rsid w:val="009871A0"/>
    <w:rsid w:val="009873E3"/>
    <w:rsid w:val="009874A3"/>
    <w:rsid w:val="009876EA"/>
    <w:rsid w:val="009879F2"/>
    <w:rsid w:val="00990104"/>
    <w:rsid w:val="00990C44"/>
    <w:rsid w:val="00990C73"/>
    <w:rsid w:val="00990DA0"/>
    <w:rsid w:val="00991441"/>
    <w:rsid w:val="00991B7E"/>
    <w:rsid w:val="00992484"/>
    <w:rsid w:val="00992B71"/>
    <w:rsid w:val="00992F79"/>
    <w:rsid w:val="009934B7"/>
    <w:rsid w:val="00993629"/>
    <w:rsid w:val="009939D4"/>
    <w:rsid w:val="00993AF1"/>
    <w:rsid w:val="009941BC"/>
    <w:rsid w:val="00994639"/>
    <w:rsid w:val="0099479A"/>
    <w:rsid w:val="0099495C"/>
    <w:rsid w:val="00994B9A"/>
    <w:rsid w:val="009950A3"/>
    <w:rsid w:val="009951E9"/>
    <w:rsid w:val="00995816"/>
    <w:rsid w:val="00996075"/>
    <w:rsid w:val="0099608B"/>
    <w:rsid w:val="0099659E"/>
    <w:rsid w:val="009969AE"/>
    <w:rsid w:val="00996B94"/>
    <w:rsid w:val="009977AD"/>
    <w:rsid w:val="009977DA"/>
    <w:rsid w:val="00997A42"/>
    <w:rsid w:val="009A03C8"/>
    <w:rsid w:val="009A0791"/>
    <w:rsid w:val="009A11F4"/>
    <w:rsid w:val="009A15DF"/>
    <w:rsid w:val="009A1985"/>
    <w:rsid w:val="009A1B84"/>
    <w:rsid w:val="009A1C9B"/>
    <w:rsid w:val="009A2206"/>
    <w:rsid w:val="009A2C60"/>
    <w:rsid w:val="009A3741"/>
    <w:rsid w:val="009A42AC"/>
    <w:rsid w:val="009A42B6"/>
    <w:rsid w:val="009A4656"/>
    <w:rsid w:val="009A497F"/>
    <w:rsid w:val="009A4AB8"/>
    <w:rsid w:val="009A4D71"/>
    <w:rsid w:val="009A4FF2"/>
    <w:rsid w:val="009A5447"/>
    <w:rsid w:val="009A5661"/>
    <w:rsid w:val="009A5719"/>
    <w:rsid w:val="009A5BCF"/>
    <w:rsid w:val="009A604E"/>
    <w:rsid w:val="009A6DDD"/>
    <w:rsid w:val="009A6FAE"/>
    <w:rsid w:val="009A7456"/>
    <w:rsid w:val="009A74B9"/>
    <w:rsid w:val="009A793D"/>
    <w:rsid w:val="009A7B1F"/>
    <w:rsid w:val="009B0463"/>
    <w:rsid w:val="009B0B13"/>
    <w:rsid w:val="009B1077"/>
    <w:rsid w:val="009B11DE"/>
    <w:rsid w:val="009B1327"/>
    <w:rsid w:val="009B134A"/>
    <w:rsid w:val="009B1705"/>
    <w:rsid w:val="009B1E64"/>
    <w:rsid w:val="009B30DB"/>
    <w:rsid w:val="009B36DF"/>
    <w:rsid w:val="009B3BA7"/>
    <w:rsid w:val="009B4AAF"/>
    <w:rsid w:val="009B4D8E"/>
    <w:rsid w:val="009B4F60"/>
    <w:rsid w:val="009B4F93"/>
    <w:rsid w:val="009B51DF"/>
    <w:rsid w:val="009B5870"/>
    <w:rsid w:val="009B5C3B"/>
    <w:rsid w:val="009B61D0"/>
    <w:rsid w:val="009B6840"/>
    <w:rsid w:val="009B69E7"/>
    <w:rsid w:val="009B6EE8"/>
    <w:rsid w:val="009B75F4"/>
    <w:rsid w:val="009B7A14"/>
    <w:rsid w:val="009B7F34"/>
    <w:rsid w:val="009C0475"/>
    <w:rsid w:val="009C09EA"/>
    <w:rsid w:val="009C0BDB"/>
    <w:rsid w:val="009C0C32"/>
    <w:rsid w:val="009C0E52"/>
    <w:rsid w:val="009C0F40"/>
    <w:rsid w:val="009C0F4C"/>
    <w:rsid w:val="009C143B"/>
    <w:rsid w:val="009C176D"/>
    <w:rsid w:val="009C1BC1"/>
    <w:rsid w:val="009C1F7D"/>
    <w:rsid w:val="009C288A"/>
    <w:rsid w:val="009C3125"/>
    <w:rsid w:val="009C3657"/>
    <w:rsid w:val="009C3C2F"/>
    <w:rsid w:val="009C3FEF"/>
    <w:rsid w:val="009C4A2A"/>
    <w:rsid w:val="009C4DC6"/>
    <w:rsid w:val="009C4DDF"/>
    <w:rsid w:val="009C4FD6"/>
    <w:rsid w:val="009C51E8"/>
    <w:rsid w:val="009C5401"/>
    <w:rsid w:val="009C5BD6"/>
    <w:rsid w:val="009C7959"/>
    <w:rsid w:val="009D01FC"/>
    <w:rsid w:val="009D067D"/>
    <w:rsid w:val="009D0696"/>
    <w:rsid w:val="009D0799"/>
    <w:rsid w:val="009D0BA8"/>
    <w:rsid w:val="009D0E8E"/>
    <w:rsid w:val="009D1435"/>
    <w:rsid w:val="009D1973"/>
    <w:rsid w:val="009D19C1"/>
    <w:rsid w:val="009D217D"/>
    <w:rsid w:val="009D231D"/>
    <w:rsid w:val="009D257E"/>
    <w:rsid w:val="009D293E"/>
    <w:rsid w:val="009D2DDC"/>
    <w:rsid w:val="009D2E6A"/>
    <w:rsid w:val="009D2F45"/>
    <w:rsid w:val="009D2F48"/>
    <w:rsid w:val="009D31E0"/>
    <w:rsid w:val="009D32E1"/>
    <w:rsid w:val="009D3539"/>
    <w:rsid w:val="009D3741"/>
    <w:rsid w:val="009D388D"/>
    <w:rsid w:val="009D38FB"/>
    <w:rsid w:val="009D3D79"/>
    <w:rsid w:val="009D4895"/>
    <w:rsid w:val="009D5071"/>
    <w:rsid w:val="009D5787"/>
    <w:rsid w:val="009D65B7"/>
    <w:rsid w:val="009D6B4E"/>
    <w:rsid w:val="009D753D"/>
    <w:rsid w:val="009D7A00"/>
    <w:rsid w:val="009D7B58"/>
    <w:rsid w:val="009D7C27"/>
    <w:rsid w:val="009D7DEA"/>
    <w:rsid w:val="009E00D9"/>
    <w:rsid w:val="009E02F6"/>
    <w:rsid w:val="009E05CB"/>
    <w:rsid w:val="009E0BF6"/>
    <w:rsid w:val="009E0C4B"/>
    <w:rsid w:val="009E134E"/>
    <w:rsid w:val="009E13A6"/>
    <w:rsid w:val="009E204D"/>
    <w:rsid w:val="009E2A7F"/>
    <w:rsid w:val="009E2F3C"/>
    <w:rsid w:val="009E3117"/>
    <w:rsid w:val="009E379C"/>
    <w:rsid w:val="009E42D7"/>
    <w:rsid w:val="009E479E"/>
    <w:rsid w:val="009E47AC"/>
    <w:rsid w:val="009E4B1F"/>
    <w:rsid w:val="009E4E32"/>
    <w:rsid w:val="009E5095"/>
    <w:rsid w:val="009E530C"/>
    <w:rsid w:val="009E5A33"/>
    <w:rsid w:val="009E5ED5"/>
    <w:rsid w:val="009E6C24"/>
    <w:rsid w:val="009E73B2"/>
    <w:rsid w:val="009E7431"/>
    <w:rsid w:val="009E7BE1"/>
    <w:rsid w:val="009E7EBB"/>
    <w:rsid w:val="009F088C"/>
    <w:rsid w:val="009F098A"/>
    <w:rsid w:val="009F0B00"/>
    <w:rsid w:val="009F0ECE"/>
    <w:rsid w:val="009F10A2"/>
    <w:rsid w:val="009F19F4"/>
    <w:rsid w:val="009F1DCC"/>
    <w:rsid w:val="009F1F9D"/>
    <w:rsid w:val="009F2602"/>
    <w:rsid w:val="009F2808"/>
    <w:rsid w:val="009F2BAF"/>
    <w:rsid w:val="009F2C0E"/>
    <w:rsid w:val="009F3195"/>
    <w:rsid w:val="009F39CB"/>
    <w:rsid w:val="009F3A90"/>
    <w:rsid w:val="009F3D03"/>
    <w:rsid w:val="009F3D52"/>
    <w:rsid w:val="009F429E"/>
    <w:rsid w:val="009F52BB"/>
    <w:rsid w:val="009F58B8"/>
    <w:rsid w:val="009F5B06"/>
    <w:rsid w:val="009F5CBF"/>
    <w:rsid w:val="009F6177"/>
    <w:rsid w:val="009F6240"/>
    <w:rsid w:val="009F6559"/>
    <w:rsid w:val="009F661F"/>
    <w:rsid w:val="009F6721"/>
    <w:rsid w:val="009F68CD"/>
    <w:rsid w:val="009F6937"/>
    <w:rsid w:val="009F6A7C"/>
    <w:rsid w:val="009F6B0E"/>
    <w:rsid w:val="009F6BBC"/>
    <w:rsid w:val="009F7063"/>
    <w:rsid w:val="009F758A"/>
    <w:rsid w:val="009F7813"/>
    <w:rsid w:val="009F7A56"/>
    <w:rsid w:val="00A0078E"/>
    <w:rsid w:val="00A009B3"/>
    <w:rsid w:val="00A009DC"/>
    <w:rsid w:val="00A011A2"/>
    <w:rsid w:val="00A01BCC"/>
    <w:rsid w:val="00A01C5C"/>
    <w:rsid w:val="00A01D3C"/>
    <w:rsid w:val="00A02A30"/>
    <w:rsid w:val="00A02CDE"/>
    <w:rsid w:val="00A02D2E"/>
    <w:rsid w:val="00A02F6D"/>
    <w:rsid w:val="00A030FC"/>
    <w:rsid w:val="00A03A84"/>
    <w:rsid w:val="00A03AFD"/>
    <w:rsid w:val="00A03DDD"/>
    <w:rsid w:val="00A0412E"/>
    <w:rsid w:val="00A047CC"/>
    <w:rsid w:val="00A05670"/>
    <w:rsid w:val="00A05AFB"/>
    <w:rsid w:val="00A0606F"/>
    <w:rsid w:val="00A064F5"/>
    <w:rsid w:val="00A066E2"/>
    <w:rsid w:val="00A06D19"/>
    <w:rsid w:val="00A06D99"/>
    <w:rsid w:val="00A0743B"/>
    <w:rsid w:val="00A079F4"/>
    <w:rsid w:val="00A07A3C"/>
    <w:rsid w:val="00A100E5"/>
    <w:rsid w:val="00A10445"/>
    <w:rsid w:val="00A10AD8"/>
    <w:rsid w:val="00A10BE4"/>
    <w:rsid w:val="00A11469"/>
    <w:rsid w:val="00A119A1"/>
    <w:rsid w:val="00A11B3F"/>
    <w:rsid w:val="00A11E51"/>
    <w:rsid w:val="00A11FD7"/>
    <w:rsid w:val="00A12B75"/>
    <w:rsid w:val="00A12D1D"/>
    <w:rsid w:val="00A132A3"/>
    <w:rsid w:val="00A133D8"/>
    <w:rsid w:val="00A13786"/>
    <w:rsid w:val="00A137D0"/>
    <w:rsid w:val="00A14031"/>
    <w:rsid w:val="00A14729"/>
    <w:rsid w:val="00A14826"/>
    <w:rsid w:val="00A149EE"/>
    <w:rsid w:val="00A14EFA"/>
    <w:rsid w:val="00A1511D"/>
    <w:rsid w:val="00A15155"/>
    <w:rsid w:val="00A15427"/>
    <w:rsid w:val="00A16102"/>
    <w:rsid w:val="00A16798"/>
    <w:rsid w:val="00A16827"/>
    <w:rsid w:val="00A16C7A"/>
    <w:rsid w:val="00A175E6"/>
    <w:rsid w:val="00A2066F"/>
    <w:rsid w:val="00A218A7"/>
    <w:rsid w:val="00A218E0"/>
    <w:rsid w:val="00A226E5"/>
    <w:rsid w:val="00A22C52"/>
    <w:rsid w:val="00A22DE1"/>
    <w:rsid w:val="00A235A6"/>
    <w:rsid w:val="00A238B4"/>
    <w:rsid w:val="00A2504C"/>
    <w:rsid w:val="00A25BCD"/>
    <w:rsid w:val="00A25C60"/>
    <w:rsid w:val="00A25EC2"/>
    <w:rsid w:val="00A25F48"/>
    <w:rsid w:val="00A267B9"/>
    <w:rsid w:val="00A268C5"/>
    <w:rsid w:val="00A26997"/>
    <w:rsid w:val="00A269E1"/>
    <w:rsid w:val="00A272B8"/>
    <w:rsid w:val="00A272CC"/>
    <w:rsid w:val="00A2732A"/>
    <w:rsid w:val="00A278F6"/>
    <w:rsid w:val="00A30034"/>
    <w:rsid w:val="00A3021A"/>
    <w:rsid w:val="00A303D8"/>
    <w:rsid w:val="00A30AB4"/>
    <w:rsid w:val="00A31267"/>
    <w:rsid w:val="00A312F6"/>
    <w:rsid w:val="00A3149A"/>
    <w:rsid w:val="00A3162D"/>
    <w:rsid w:val="00A317D3"/>
    <w:rsid w:val="00A3185F"/>
    <w:rsid w:val="00A31E32"/>
    <w:rsid w:val="00A32BC3"/>
    <w:rsid w:val="00A32DAB"/>
    <w:rsid w:val="00A32F16"/>
    <w:rsid w:val="00A33102"/>
    <w:rsid w:val="00A335B5"/>
    <w:rsid w:val="00A3377E"/>
    <w:rsid w:val="00A33939"/>
    <w:rsid w:val="00A33A24"/>
    <w:rsid w:val="00A33BD9"/>
    <w:rsid w:val="00A34130"/>
    <w:rsid w:val="00A3425F"/>
    <w:rsid w:val="00A34318"/>
    <w:rsid w:val="00A34670"/>
    <w:rsid w:val="00A34680"/>
    <w:rsid w:val="00A34770"/>
    <w:rsid w:val="00A34B8C"/>
    <w:rsid w:val="00A34CC4"/>
    <w:rsid w:val="00A34E50"/>
    <w:rsid w:val="00A35569"/>
    <w:rsid w:val="00A35A92"/>
    <w:rsid w:val="00A36062"/>
    <w:rsid w:val="00A3631A"/>
    <w:rsid w:val="00A36A8F"/>
    <w:rsid w:val="00A36ABF"/>
    <w:rsid w:val="00A37F73"/>
    <w:rsid w:val="00A4012D"/>
    <w:rsid w:val="00A4015A"/>
    <w:rsid w:val="00A401D8"/>
    <w:rsid w:val="00A408DA"/>
    <w:rsid w:val="00A408E2"/>
    <w:rsid w:val="00A40D4C"/>
    <w:rsid w:val="00A415C5"/>
    <w:rsid w:val="00A420DC"/>
    <w:rsid w:val="00A42546"/>
    <w:rsid w:val="00A43328"/>
    <w:rsid w:val="00A43865"/>
    <w:rsid w:val="00A43A79"/>
    <w:rsid w:val="00A43D6E"/>
    <w:rsid w:val="00A43FFB"/>
    <w:rsid w:val="00A4420E"/>
    <w:rsid w:val="00A4468F"/>
    <w:rsid w:val="00A446D9"/>
    <w:rsid w:val="00A448A3"/>
    <w:rsid w:val="00A44A10"/>
    <w:rsid w:val="00A44E0C"/>
    <w:rsid w:val="00A4556E"/>
    <w:rsid w:val="00A45DC0"/>
    <w:rsid w:val="00A45ECB"/>
    <w:rsid w:val="00A46141"/>
    <w:rsid w:val="00A467DE"/>
    <w:rsid w:val="00A46B46"/>
    <w:rsid w:val="00A46FBF"/>
    <w:rsid w:val="00A4728B"/>
    <w:rsid w:val="00A5056D"/>
    <w:rsid w:val="00A519CD"/>
    <w:rsid w:val="00A51E5B"/>
    <w:rsid w:val="00A5214D"/>
    <w:rsid w:val="00A525C2"/>
    <w:rsid w:val="00A5268C"/>
    <w:rsid w:val="00A52F35"/>
    <w:rsid w:val="00A536D5"/>
    <w:rsid w:val="00A539E1"/>
    <w:rsid w:val="00A53A63"/>
    <w:rsid w:val="00A53D61"/>
    <w:rsid w:val="00A54037"/>
    <w:rsid w:val="00A54298"/>
    <w:rsid w:val="00A54333"/>
    <w:rsid w:val="00A545B9"/>
    <w:rsid w:val="00A54CF9"/>
    <w:rsid w:val="00A558E2"/>
    <w:rsid w:val="00A55F21"/>
    <w:rsid w:val="00A561C8"/>
    <w:rsid w:val="00A56304"/>
    <w:rsid w:val="00A5655E"/>
    <w:rsid w:val="00A56922"/>
    <w:rsid w:val="00A56BAD"/>
    <w:rsid w:val="00A56C27"/>
    <w:rsid w:val="00A56F22"/>
    <w:rsid w:val="00A56F98"/>
    <w:rsid w:val="00A6099E"/>
    <w:rsid w:val="00A615ED"/>
    <w:rsid w:val="00A619CF"/>
    <w:rsid w:val="00A61DE1"/>
    <w:rsid w:val="00A61EC8"/>
    <w:rsid w:val="00A62955"/>
    <w:rsid w:val="00A63006"/>
    <w:rsid w:val="00A63A3B"/>
    <w:rsid w:val="00A63A7C"/>
    <w:rsid w:val="00A63BE8"/>
    <w:rsid w:val="00A63DEC"/>
    <w:rsid w:val="00A63E89"/>
    <w:rsid w:val="00A6440C"/>
    <w:rsid w:val="00A64437"/>
    <w:rsid w:val="00A64780"/>
    <w:rsid w:val="00A64A99"/>
    <w:rsid w:val="00A653F0"/>
    <w:rsid w:val="00A65793"/>
    <w:rsid w:val="00A658E9"/>
    <w:rsid w:val="00A65D03"/>
    <w:rsid w:val="00A65DFC"/>
    <w:rsid w:val="00A662AF"/>
    <w:rsid w:val="00A668B2"/>
    <w:rsid w:val="00A678F8"/>
    <w:rsid w:val="00A67CE8"/>
    <w:rsid w:val="00A711FD"/>
    <w:rsid w:val="00A713FC"/>
    <w:rsid w:val="00A71685"/>
    <w:rsid w:val="00A7179A"/>
    <w:rsid w:val="00A72B47"/>
    <w:rsid w:val="00A73388"/>
    <w:rsid w:val="00A737F6"/>
    <w:rsid w:val="00A739C6"/>
    <w:rsid w:val="00A73AAB"/>
    <w:rsid w:val="00A73C07"/>
    <w:rsid w:val="00A745EB"/>
    <w:rsid w:val="00A747C5"/>
    <w:rsid w:val="00A748FD"/>
    <w:rsid w:val="00A74BF5"/>
    <w:rsid w:val="00A74DA2"/>
    <w:rsid w:val="00A755A4"/>
    <w:rsid w:val="00A76112"/>
    <w:rsid w:val="00A762D5"/>
    <w:rsid w:val="00A769E2"/>
    <w:rsid w:val="00A76B91"/>
    <w:rsid w:val="00A76BC4"/>
    <w:rsid w:val="00A76D1A"/>
    <w:rsid w:val="00A77231"/>
    <w:rsid w:val="00A772FA"/>
    <w:rsid w:val="00A773B0"/>
    <w:rsid w:val="00A77479"/>
    <w:rsid w:val="00A77A99"/>
    <w:rsid w:val="00A80361"/>
    <w:rsid w:val="00A80AC2"/>
    <w:rsid w:val="00A80F31"/>
    <w:rsid w:val="00A80FB4"/>
    <w:rsid w:val="00A812A9"/>
    <w:rsid w:val="00A81720"/>
    <w:rsid w:val="00A82166"/>
    <w:rsid w:val="00A82889"/>
    <w:rsid w:val="00A82DD8"/>
    <w:rsid w:val="00A831E0"/>
    <w:rsid w:val="00A84A7C"/>
    <w:rsid w:val="00A84F41"/>
    <w:rsid w:val="00A853C3"/>
    <w:rsid w:val="00A85B26"/>
    <w:rsid w:val="00A865F4"/>
    <w:rsid w:val="00A86930"/>
    <w:rsid w:val="00A86F89"/>
    <w:rsid w:val="00A87175"/>
    <w:rsid w:val="00A873D4"/>
    <w:rsid w:val="00A8743C"/>
    <w:rsid w:val="00A877C4"/>
    <w:rsid w:val="00A878AC"/>
    <w:rsid w:val="00A87A0F"/>
    <w:rsid w:val="00A87DA6"/>
    <w:rsid w:val="00A87FEB"/>
    <w:rsid w:val="00A90F24"/>
    <w:rsid w:val="00A91387"/>
    <w:rsid w:val="00A91421"/>
    <w:rsid w:val="00A915B5"/>
    <w:rsid w:val="00A91EA7"/>
    <w:rsid w:val="00A92432"/>
    <w:rsid w:val="00A92C7F"/>
    <w:rsid w:val="00A92E5E"/>
    <w:rsid w:val="00A93158"/>
    <w:rsid w:val="00A9318C"/>
    <w:rsid w:val="00A939A4"/>
    <w:rsid w:val="00A943FC"/>
    <w:rsid w:val="00A948FD"/>
    <w:rsid w:val="00A94E6C"/>
    <w:rsid w:val="00A94F09"/>
    <w:rsid w:val="00A95572"/>
    <w:rsid w:val="00A955F0"/>
    <w:rsid w:val="00A95E88"/>
    <w:rsid w:val="00A969AF"/>
    <w:rsid w:val="00A97338"/>
    <w:rsid w:val="00A97459"/>
    <w:rsid w:val="00A9757A"/>
    <w:rsid w:val="00A975DF"/>
    <w:rsid w:val="00A97D19"/>
    <w:rsid w:val="00AA01DA"/>
    <w:rsid w:val="00AA079F"/>
    <w:rsid w:val="00AA0814"/>
    <w:rsid w:val="00AA0B59"/>
    <w:rsid w:val="00AA1C8E"/>
    <w:rsid w:val="00AA20B9"/>
    <w:rsid w:val="00AA232E"/>
    <w:rsid w:val="00AA290C"/>
    <w:rsid w:val="00AA2D2E"/>
    <w:rsid w:val="00AA2DB4"/>
    <w:rsid w:val="00AA3AA6"/>
    <w:rsid w:val="00AA407C"/>
    <w:rsid w:val="00AA4493"/>
    <w:rsid w:val="00AA4659"/>
    <w:rsid w:val="00AA4722"/>
    <w:rsid w:val="00AA4855"/>
    <w:rsid w:val="00AA4C4F"/>
    <w:rsid w:val="00AA4D26"/>
    <w:rsid w:val="00AA51B2"/>
    <w:rsid w:val="00AA53AF"/>
    <w:rsid w:val="00AA6305"/>
    <w:rsid w:val="00AA6AEA"/>
    <w:rsid w:val="00AA7309"/>
    <w:rsid w:val="00AA7336"/>
    <w:rsid w:val="00AA78E0"/>
    <w:rsid w:val="00AA7ABB"/>
    <w:rsid w:val="00AB05BA"/>
    <w:rsid w:val="00AB0A95"/>
    <w:rsid w:val="00AB117B"/>
    <w:rsid w:val="00AB13F5"/>
    <w:rsid w:val="00AB1E34"/>
    <w:rsid w:val="00AB1F6D"/>
    <w:rsid w:val="00AB26A2"/>
    <w:rsid w:val="00AB2AA6"/>
    <w:rsid w:val="00AB2DC8"/>
    <w:rsid w:val="00AB2E55"/>
    <w:rsid w:val="00AB3E0A"/>
    <w:rsid w:val="00AB48CE"/>
    <w:rsid w:val="00AB518F"/>
    <w:rsid w:val="00AB53A1"/>
    <w:rsid w:val="00AB57FA"/>
    <w:rsid w:val="00AB57FC"/>
    <w:rsid w:val="00AB5F67"/>
    <w:rsid w:val="00AB60A4"/>
    <w:rsid w:val="00AB61CB"/>
    <w:rsid w:val="00AB6788"/>
    <w:rsid w:val="00AB6895"/>
    <w:rsid w:val="00AB68A3"/>
    <w:rsid w:val="00AB705F"/>
    <w:rsid w:val="00AB7149"/>
    <w:rsid w:val="00AB7A70"/>
    <w:rsid w:val="00AB7B2A"/>
    <w:rsid w:val="00AB7CC1"/>
    <w:rsid w:val="00AB7D90"/>
    <w:rsid w:val="00AC04E8"/>
    <w:rsid w:val="00AC1036"/>
    <w:rsid w:val="00AC11B1"/>
    <w:rsid w:val="00AC1609"/>
    <w:rsid w:val="00AC2031"/>
    <w:rsid w:val="00AC2251"/>
    <w:rsid w:val="00AC24D9"/>
    <w:rsid w:val="00AC2EAC"/>
    <w:rsid w:val="00AC33E8"/>
    <w:rsid w:val="00AC34BD"/>
    <w:rsid w:val="00AC356C"/>
    <w:rsid w:val="00AC3883"/>
    <w:rsid w:val="00AC3D1F"/>
    <w:rsid w:val="00AC4839"/>
    <w:rsid w:val="00AC5101"/>
    <w:rsid w:val="00AC5AF2"/>
    <w:rsid w:val="00AC5D6F"/>
    <w:rsid w:val="00AC60DB"/>
    <w:rsid w:val="00AC6B96"/>
    <w:rsid w:val="00AC6F89"/>
    <w:rsid w:val="00AD089C"/>
    <w:rsid w:val="00AD1145"/>
    <w:rsid w:val="00AD1260"/>
    <w:rsid w:val="00AD1416"/>
    <w:rsid w:val="00AD1493"/>
    <w:rsid w:val="00AD1989"/>
    <w:rsid w:val="00AD19F9"/>
    <w:rsid w:val="00AD1A33"/>
    <w:rsid w:val="00AD2030"/>
    <w:rsid w:val="00AD2538"/>
    <w:rsid w:val="00AD2588"/>
    <w:rsid w:val="00AD29BF"/>
    <w:rsid w:val="00AD2A5E"/>
    <w:rsid w:val="00AD328F"/>
    <w:rsid w:val="00AD34BD"/>
    <w:rsid w:val="00AD3D33"/>
    <w:rsid w:val="00AD3D76"/>
    <w:rsid w:val="00AD3EDD"/>
    <w:rsid w:val="00AD42EE"/>
    <w:rsid w:val="00AD44CE"/>
    <w:rsid w:val="00AD529D"/>
    <w:rsid w:val="00AD55AC"/>
    <w:rsid w:val="00AD5D1D"/>
    <w:rsid w:val="00AD603B"/>
    <w:rsid w:val="00AD63FE"/>
    <w:rsid w:val="00AD6511"/>
    <w:rsid w:val="00AD65B3"/>
    <w:rsid w:val="00AD6C36"/>
    <w:rsid w:val="00AD7782"/>
    <w:rsid w:val="00AD7964"/>
    <w:rsid w:val="00AE07B6"/>
    <w:rsid w:val="00AE0F89"/>
    <w:rsid w:val="00AE11E0"/>
    <w:rsid w:val="00AE1669"/>
    <w:rsid w:val="00AE1B2E"/>
    <w:rsid w:val="00AE2216"/>
    <w:rsid w:val="00AE2B47"/>
    <w:rsid w:val="00AE2E9A"/>
    <w:rsid w:val="00AE3050"/>
    <w:rsid w:val="00AE308D"/>
    <w:rsid w:val="00AE3DC6"/>
    <w:rsid w:val="00AE440C"/>
    <w:rsid w:val="00AE4578"/>
    <w:rsid w:val="00AE47D0"/>
    <w:rsid w:val="00AE4A0E"/>
    <w:rsid w:val="00AE578A"/>
    <w:rsid w:val="00AE5B1C"/>
    <w:rsid w:val="00AE5D56"/>
    <w:rsid w:val="00AE6245"/>
    <w:rsid w:val="00AE67E2"/>
    <w:rsid w:val="00AE69F9"/>
    <w:rsid w:val="00AE7B93"/>
    <w:rsid w:val="00AE7B9B"/>
    <w:rsid w:val="00AE7D6A"/>
    <w:rsid w:val="00AE7E44"/>
    <w:rsid w:val="00AF0691"/>
    <w:rsid w:val="00AF13CB"/>
    <w:rsid w:val="00AF1BFC"/>
    <w:rsid w:val="00AF23EB"/>
    <w:rsid w:val="00AF2495"/>
    <w:rsid w:val="00AF259C"/>
    <w:rsid w:val="00AF2B2E"/>
    <w:rsid w:val="00AF2D9C"/>
    <w:rsid w:val="00AF379F"/>
    <w:rsid w:val="00AF3F63"/>
    <w:rsid w:val="00AF42A1"/>
    <w:rsid w:val="00AF431F"/>
    <w:rsid w:val="00AF4436"/>
    <w:rsid w:val="00AF4853"/>
    <w:rsid w:val="00AF4B94"/>
    <w:rsid w:val="00AF4CA0"/>
    <w:rsid w:val="00AF4CD4"/>
    <w:rsid w:val="00AF52FE"/>
    <w:rsid w:val="00AF5506"/>
    <w:rsid w:val="00AF6101"/>
    <w:rsid w:val="00AF637D"/>
    <w:rsid w:val="00AF649C"/>
    <w:rsid w:val="00AF6D3A"/>
    <w:rsid w:val="00AF776E"/>
    <w:rsid w:val="00AF7C9E"/>
    <w:rsid w:val="00B002B5"/>
    <w:rsid w:val="00B010F5"/>
    <w:rsid w:val="00B0146D"/>
    <w:rsid w:val="00B01579"/>
    <w:rsid w:val="00B016F5"/>
    <w:rsid w:val="00B01ABB"/>
    <w:rsid w:val="00B01E6F"/>
    <w:rsid w:val="00B0281F"/>
    <w:rsid w:val="00B02BEF"/>
    <w:rsid w:val="00B02E26"/>
    <w:rsid w:val="00B03572"/>
    <w:rsid w:val="00B035DB"/>
    <w:rsid w:val="00B03D1E"/>
    <w:rsid w:val="00B04EAA"/>
    <w:rsid w:val="00B04FEC"/>
    <w:rsid w:val="00B05176"/>
    <w:rsid w:val="00B0530F"/>
    <w:rsid w:val="00B05DC7"/>
    <w:rsid w:val="00B05E6C"/>
    <w:rsid w:val="00B06325"/>
    <w:rsid w:val="00B0648B"/>
    <w:rsid w:val="00B066FE"/>
    <w:rsid w:val="00B067AA"/>
    <w:rsid w:val="00B06C97"/>
    <w:rsid w:val="00B07299"/>
    <w:rsid w:val="00B079FE"/>
    <w:rsid w:val="00B07C96"/>
    <w:rsid w:val="00B07D8D"/>
    <w:rsid w:val="00B1046A"/>
    <w:rsid w:val="00B11079"/>
    <w:rsid w:val="00B11361"/>
    <w:rsid w:val="00B11CE1"/>
    <w:rsid w:val="00B1283E"/>
    <w:rsid w:val="00B133F9"/>
    <w:rsid w:val="00B137D5"/>
    <w:rsid w:val="00B139C9"/>
    <w:rsid w:val="00B14326"/>
    <w:rsid w:val="00B143DB"/>
    <w:rsid w:val="00B14603"/>
    <w:rsid w:val="00B14633"/>
    <w:rsid w:val="00B14E68"/>
    <w:rsid w:val="00B14F62"/>
    <w:rsid w:val="00B1525C"/>
    <w:rsid w:val="00B15453"/>
    <w:rsid w:val="00B16102"/>
    <w:rsid w:val="00B166AB"/>
    <w:rsid w:val="00B16723"/>
    <w:rsid w:val="00B16B0F"/>
    <w:rsid w:val="00B17F02"/>
    <w:rsid w:val="00B17FE9"/>
    <w:rsid w:val="00B20281"/>
    <w:rsid w:val="00B21231"/>
    <w:rsid w:val="00B214D1"/>
    <w:rsid w:val="00B21736"/>
    <w:rsid w:val="00B21ABB"/>
    <w:rsid w:val="00B21ACC"/>
    <w:rsid w:val="00B21D3E"/>
    <w:rsid w:val="00B22130"/>
    <w:rsid w:val="00B22EC4"/>
    <w:rsid w:val="00B2361B"/>
    <w:rsid w:val="00B23E80"/>
    <w:rsid w:val="00B24040"/>
    <w:rsid w:val="00B245B4"/>
    <w:rsid w:val="00B253DA"/>
    <w:rsid w:val="00B26029"/>
    <w:rsid w:val="00B2627F"/>
    <w:rsid w:val="00B2662B"/>
    <w:rsid w:val="00B26B9A"/>
    <w:rsid w:val="00B2711C"/>
    <w:rsid w:val="00B27B0A"/>
    <w:rsid w:val="00B27C47"/>
    <w:rsid w:val="00B3027B"/>
    <w:rsid w:val="00B31247"/>
    <w:rsid w:val="00B31AEA"/>
    <w:rsid w:val="00B31B1E"/>
    <w:rsid w:val="00B31C5C"/>
    <w:rsid w:val="00B31F1C"/>
    <w:rsid w:val="00B32BE4"/>
    <w:rsid w:val="00B32C62"/>
    <w:rsid w:val="00B32E99"/>
    <w:rsid w:val="00B330A8"/>
    <w:rsid w:val="00B33685"/>
    <w:rsid w:val="00B33986"/>
    <w:rsid w:val="00B3412B"/>
    <w:rsid w:val="00B346F2"/>
    <w:rsid w:val="00B34A9F"/>
    <w:rsid w:val="00B34B90"/>
    <w:rsid w:val="00B34C33"/>
    <w:rsid w:val="00B34EE4"/>
    <w:rsid w:val="00B35357"/>
    <w:rsid w:val="00B35713"/>
    <w:rsid w:val="00B362F8"/>
    <w:rsid w:val="00B363E5"/>
    <w:rsid w:val="00B36863"/>
    <w:rsid w:val="00B36F03"/>
    <w:rsid w:val="00B37272"/>
    <w:rsid w:val="00B372EA"/>
    <w:rsid w:val="00B373EC"/>
    <w:rsid w:val="00B3771D"/>
    <w:rsid w:val="00B3780C"/>
    <w:rsid w:val="00B4095F"/>
    <w:rsid w:val="00B409C4"/>
    <w:rsid w:val="00B413C7"/>
    <w:rsid w:val="00B41430"/>
    <w:rsid w:val="00B4147B"/>
    <w:rsid w:val="00B416C6"/>
    <w:rsid w:val="00B41C72"/>
    <w:rsid w:val="00B42211"/>
    <w:rsid w:val="00B42593"/>
    <w:rsid w:val="00B42674"/>
    <w:rsid w:val="00B438CA"/>
    <w:rsid w:val="00B43EBC"/>
    <w:rsid w:val="00B44003"/>
    <w:rsid w:val="00B44853"/>
    <w:rsid w:val="00B4499A"/>
    <w:rsid w:val="00B44EDD"/>
    <w:rsid w:val="00B44F93"/>
    <w:rsid w:val="00B45193"/>
    <w:rsid w:val="00B45223"/>
    <w:rsid w:val="00B4545D"/>
    <w:rsid w:val="00B459E6"/>
    <w:rsid w:val="00B470ED"/>
    <w:rsid w:val="00B471BD"/>
    <w:rsid w:val="00B472B1"/>
    <w:rsid w:val="00B47533"/>
    <w:rsid w:val="00B47AE2"/>
    <w:rsid w:val="00B50061"/>
    <w:rsid w:val="00B50499"/>
    <w:rsid w:val="00B505AB"/>
    <w:rsid w:val="00B50A5A"/>
    <w:rsid w:val="00B50D18"/>
    <w:rsid w:val="00B50ECB"/>
    <w:rsid w:val="00B5168D"/>
    <w:rsid w:val="00B5182F"/>
    <w:rsid w:val="00B51BDC"/>
    <w:rsid w:val="00B51CC5"/>
    <w:rsid w:val="00B52059"/>
    <w:rsid w:val="00B520A4"/>
    <w:rsid w:val="00B52486"/>
    <w:rsid w:val="00B52AAB"/>
    <w:rsid w:val="00B530BA"/>
    <w:rsid w:val="00B536AC"/>
    <w:rsid w:val="00B53DCA"/>
    <w:rsid w:val="00B53F91"/>
    <w:rsid w:val="00B54542"/>
    <w:rsid w:val="00B54A27"/>
    <w:rsid w:val="00B54A93"/>
    <w:rsid w:val="00B5507B"/>
    <w:rsid w:val="00B55DD6"/>
    <w:rsid w:val="00B56AB2"/>
    <w:rsid w:val="00B575E8"/>
    <w:rsid w:val="00B60B2F"/>
    <w:rsid w:val="00B61160"/>
    <w:rsid w:val="00B6147B"/>
    <w:rsid w:val="00B62158"/>
    <w:rsid w:val="00B62608"/>
    <w:rsid w:val="00B6290F"/>
    <w:rsid w:val="00B62AD2"/>
    <w:rsid w:val="00B62B7F"/>
    <w:rsid w:val="00B62E66"/>
    <w:rsid w:val="00B62F2B"/>
    <w:rsid w:val="00B63243"/>
    <w:rsid w:val="00B6326D"/>
    <w:rsid w:val="00B6366D"/>
    <w:rsid w:val="00B63B55"/>
    <w:rsid w:val="00B6425A"/>
    <w:rsid w:val="00B64DEE"/>
    <w:rsid w:val="00B65169"/>
    <w:rsid w:val="00B65A2B"/>
    <w:rsid w:val="00B65B01"/>
    <w:rsid w:val="00B65CC5"/>
    <w:rsid w:val="00B65F71"/>
    <w:rsid w:val="00B660E2"/>
    <w:rsid w:val="00B664F8"/>
    <w:rsid w:val="00B66663"/>
    <w:rsid w:val="00B66D59"/>
    <w:rsid w:val="00B66F55"/>
    <w:rsid w:val="00B67192"/>
    <w:rsid w:val="00B67318"/>
    <w:rsid w:val="00B67481"/>
    <w:rsid w:val="00B674BF"/>
    <w:rsid w:val="00B6798F"/>
    <w:rsid w:val="00B67A42"/>
    <w:rsid w:val="00B67DAA"/>
    <w:rsid w:val="00B705C2"/>
    <w:rsid w:val="00B70A9A"/>
    <w:rsid w:val="00B70D61"/>
    <w:rsid w:val="00B70EFE"/>
    <w:rsid w:val="00B70F0E"/>
    <w:rsid w:val="00B710E7"/>
    <w:rsid w:val="00B71694"/>
    <w:rsid w:val="00B719EF"/>
    <w:rsid w:val="00B71BD0"/>
    <w:rsid w:val="00B72043"/>
    <w:rsid w:val="00B732BE"/>
    <w:rsid w:val="00B733F2"/>
    <w:rsid w:val="00B73401"/>
    <w:rsid w:val="00B73772"/>
    <w:rsid w:val="00B73BBB"/>
    <w:rsid w:val="00B7486C"/>
    <w:rsid w:val="00B74F46"/>
    <w:rsid w:val="00B750AF"/>
    <w:rsid w:val="00B7513D"/>
    <w:rsid w:val="00B75AC8"/>
    <w:rsid w:val="00B761B2"/>
    <w:rsid w:val="00B7675B"/>
    <w:rsid w:val="00B7685E"/>
    <w:rsid w:val="00B7747A"/>
    <w:rsid w:val="00B774B7"/>
    <w:rsid w:val="00B77EBF"/>
    <w:rsid w:val="00B801F3"/>
    <w:rsid w:val="00B803B0"/>
    <w:rsid w:val="00B803BC"/>
    <w:rsid w:val="00B8083C"/>
    <w:rsid w:val="00B80A30"/>
    <w:rsid w:val="00B80AA5"/>
    <w:rsid w:val="00B80D15"/>
    <w:rsid w:val="00B814AA"/>
    <w:rsid w:val="00B814E7"/>
    <w:rsid w:val="00B814F6"/>
    <w:rsid w:val="00B818FF"/>
    <w:rsid w:val="00B81C86"/>
    <w:rsid w:val="00B81DFA"/>
    <w:rsid w:val="00B82440"/>
    <w:rsid w:val="00B828A2"/>
    <w:rsid w:val="00B82B9A"/>
    <w:rsid w:val="00B8312E"/>
    <w:rsid w:val="00B83174"/>
    <w:rsid w:val="00B835F2"/>
    <w:rsid w:val="00B836F3"/>
    <w:rsid w:val="00B83E55"/>
    <w:rsid w:val="00B83E7A"/>
    <w:rsid w:val="00B84205"/>
    <w:rsid w:val="00B844C9"/>
    <w:rsid w:val="00B848DD"/>
    <w:rsid w:val="00B8490F"/>
    <w:rsid w:val="00B84D01"/>
    <w:rsid w:val="00B84E02"/>
    <w:rsid w:val="00B84E1C"/>
    <w:rsid w:val="00B85AEC"/>
    <w:rsid w:val="00B85D34"/>
    <w:rsid w:val="00B8636B"/>
    <w:rsid w:val="00B872C9"/>
    <w:rsid w:val="00B87992"/>
    <w:rsid w:val="00B87ADB"/>
    <w:rsid w:val="00B87FCB"/>
    <w:rsid w:val="00B906EC"/>
    <w:rsid w:val="00B908DE"/>
    <w:rsid w:val="00B9095F"/>
    <w:rsid w:val="00B90E1E"/>
    <w:rsid w:val="00B917A6"/>
    <w:rsid w:val="00B91C1C"/>
    <w:rsid w:val="00B91D27"/>
    <w:rsid w:val="00B91D68"/>
    <w:rsid w:val="00B91FB4"/>
    <w:rsid w:val="00B92281"/>
    <w:rsid w:val="00B9299A"/>
    <w:rsid w:val="00B93039"/>
    <w:rsid w:val="00B93197"/>
    <w:rsid w:val="00B935F5"/>
    <w:rsid w:val="00B93B39"/>
    <w:rsid w:val="00B93BDD"/>
    <w:rsid w:val="00B9404A"/>
    <w:rsid w:val="00B945BF"/>
    <w:rsid w:val="00B9474E"/>
    <w:rsid w:val="00B94AD6"/>
    <w:rsid w:val="00B957F3"/>
    <w:rsid w:val="00B95FF2"/>
    <w:rsid w:val="00B9607F"/>
    <w:rsid w:val="00B96134"/>
    <w:rsid w:val="00B961B2"/>
    <w:rsid w:val="00B96355"/>
    <w:rsid w:val="00B96634"/>
    <w:rsid w:val="00B9678E"/>
    <w:rsid w:val="00B9716A"/>
    <w:rsid w:val="00B9718A"/>
    <w:rsid w:val="00B97569"/>
    <w:rsid w:val="00B97849"/>
    <w:rsid w:val="00B97EC4"/>
    <w:rsid w:val="00BA04B1"/>
    <w:rsid w:val="00BA0935"/>
    <w:rsid w:val="00BA0BC6"/>
    <w:rsid w:val="00BA16FB"/>
    <w:rsid w:val="00BA1911"/>
    <w:rsid w:val="00BA1BBA"/>
    <w:rsid w:val="00BA1DBE"/>
    <w:rsid w:val="00BA1EA1"/>
    <w:rsid w:val="00BA1F5E"/>
    <w:rsid w:val="00BA2142"/>
    <w:rsid w:val="00BA29D3"/>
    <w:rsid w:val="00BA321F"/>
    <w:rsid w:val="00BA3502"/>
    <w:rsid w:val="00BA374E"/>
    <w:rsid w:val="00BA384C"/>
    <w:rsid w:val="00BA3BF5"/>
    <w:rsid w:val="00BA3DD1"/>
    <w:rsid w:val="00BA3E0B"/>
    <w:rsid w:val="00BA3EC6"/>
    <w:rsid w:val="00BA45FE"/>
    <w:rsid w:val="00BA6045"/>
    <w:rsid w:val="00BA6233"/>
    <w:rsid w:val="00BA6720"/>
    <w:rsid w:val="00BA70B7"/>
    <w:rsid w:val="00BA72B2"/>
    <w:rsid w:val="00BA79EA"/>
    <w:rsid w:val="00BA7A0E"/>
    <w:rsid w:val="00BA7E33"/>
    <w:rsid w:val="00BA7EF0"/>
    <w:rsid w:val="00BB0318"/>
    <w:rsid w:val="00BB0529"/>
    <w:rsid w:val="00BB087E"/>
    <w:rsid w:val="00BB093A"/>
    <w:rsid w:val="00BB0940"/>
    <w:rsid w:val="00BB1189"/>
    <w:rsid w:val="00BB1953"/>
    <w:rsid w:val="00BB2C35"/>
    <w:rsid w:val="00BB2EBA"/>
    <w:rsid w:val="00BB3B6A"/>
    <w:rsid w:val="00BB3F0E"/>
    <w:rsid w:val="00BB41AD"/>
    <w:rsid w:val="00BB42AD"/>
    <w:rsid w:val="00BB43BA"/>
    <w:rsid w:val="00BB490B"/>
    <w:rsid w:val="00BB4B64"/>
    <w:rsid w:val="00BB51F1"/>
    <w:rsid w:val="00BB5738"/>
    <w:rsid w:val="00BB5BAD"/>
    <w:rsid w:val="00BB667A"/>
    <w:rsid w:val="00BB6C74"/>
    <w:rsid w:val="00BB7E96"/>
    <w:rsid w:val="00BC0168"/>
    <w:rsid w:val="00BC034C"/>
    <w:rsid w:val="00BC0735"/>
    <w:rsid w:val="00BC10BF"/>
    <w:rsid w:val="00BC17B1"/>
    <w:rsid w:val="00BC17D0"/>
    <w:rsid w:val="00BC2C3B"/>
    <w:rsid w:val="00BC3862"/>
    <w:rsid w:val="00BC3C04"/>
    <w:rsid w:val="00BC3F1B"/>
    <w:rsid w:val="00BC3F75"/>
    <w:rsid w:val="00BC443E"/>
    <w:rsid w:val="00BC4467"/>
    <w:rsid w:val="00BC4C1E"/>
    <w:rsid w:val="00BC5196"/>
    <w:rsid w:val="00BC5485"/>
    <w:rsid w:val="00BC5F7D"/>
    <w:rsid w:val="00BC6360"/>
    <w:rsid w:val="00BC66A9"/>
    <w:rsid w:val="00BC6A35"/>
    <w:rsid w:val="00BC6A36"/>
    <w:rsid w:val="00BC6A54"/>
    <w:rsid w:val="00BC6FA3"/>
    <w:rsid w:val="00BC763D"/>
    <w:rsid w:val="00BC7A4A"/>
    <w:rsid w:val="00BD06E7"/>
    <w:rsid w:val="00BD0A01"/>
    <w:rsid w:val="00BD0A8D"/>
    <w:rsid w:val="00BD0E47"/>
    <w:rsid w:val="00BD1045"/>
    <w:rsid w:val="00BD108E"/>
    <w:rsid w:val="00BD1508"/>
    <w:rsid w:val="00BD20DF"/>
    <w:rsid w:val="00BD212D"/>
    <w:rsid w:val="00BD2A1E"/>
    <w:rsid w:val="00BD2CC4"/>
    <w:rsid w:val="00BD2F2F"/>
    <w:rsid w:val="00BD2F6C"/>
    <w:rsid w:val="00BD2F8E"/>
    <w:rsid w:val="00BD355D"/>
    <w:rsid w:val="00BD3E35"/>
    <w:rsid w:val="00BD52EB"/>
    <w:rsid w:val="00BD5391"/>
    <w:rsid w:val="00BD5F4E"/>
    <w:rsid w:val="00BD5FD8"/>
    <w:rsid w:val="00BD6786"/>
    <w:rsid w:val="00BD68E3"/>
    <w:rsid w:val="00BD6C34"/>
    <w:rsid w:val="00BD6EB9"/>
    <w:rsid w:val="00BD7094"/>
    <w:rsid w:val="00BD713E"/>
    <w:rsid w:val="00BD72AD"/>
    <w:rsid w:val="00BD72B2"/>
    <w:rsid w:val="00BD7EC1"/>
    <w:rsid w:val="00BE0A1E"/>
    <w:rsid w:val="00BE11C2"/>
    <w:rsid w:val="00BE1200"/>
    <w:rsid w:val="00BE170C"/>
    <w:rsid w:val="00BE1E2F"/>
    <w:rsid w:val="00BE207F"/>
    <w:rsid w:val="00BE2098"/>
    <w:rsid w:val="00BE20E2"/>
    <w:rsid w:val="00BE21D4"/>
    <w:rsid w:val="00BE2564"/>
    <w:rsid w:val="00BE2B61"/>
    <w:rsid w:val="00BE2CA7"/>
    <w:rsid w:val="00BE2F63"/>
    <w:rsid w:val="00BE31D4"/>
    <w:rsid w:val="00BE31F5"/>
    <w:rsid w:val="00BE35CF"/>
    <w:rsid w:val="00BE3B12"/>
    <w:rsid w:val="00BE409E"/>
    <w:rsid w:val="00BE44AD"/>
    <w:rsid w:val="00BE47E2"/>
    <w:rsid w:val="00BE4967"/>
    <w:rsid w:val="00BE4A4E"/>
    <w:rsid w:val="00BE4CF7"/>
    <w:rsid w:val="00BE5093"/>
    <w:rsid w:val="00BE510D"/>
    <w:rsid w:val="00BE5177"/>
    <w:rsid w:val="00BE52F3"/>
    <w:rsid w:val="00BE56D7"/>
    <w:rsid w:val="00BE5973"/>
    <w:rsid w:val="00BE609D"/>
    <w:rsid w:val="00BE621F"/>
    <w:rsid w:val="00BE64A4"/>
    <w:rsid w:val="00BE678F"/>
    <w:rsid w:val="00BE67F2"/>
    <w:rsid w:val="00BE7193"/>
    <w:rsid w:val="00BE72C9"/>
    <w:rsid w:val="00BE7FBB"/>
    <w:rsid w:val="00BF0218"/>
    <w:rsid w:val="00BF1085"/>
    <w:rsid w:val="00BF12F3"/>
    <w:rsid w:val="00BF167D"/>
    <w:rsid w:val="00BF17D1"/>
    <w:rsid w:val="00BF1C75"/>
    <w:rsid w:val="00BF2F9B"/>
    <w:rsid w:val="00BF3DF3"/>
    <w:rsid w:val="00BF3E01"/>
    <w:rsid w:val="00BF4B1D"/>
    <w:rsid w:val="00BF4FD1"/>
    <w:rsid w:val="00BF509B"/>
    <w:rsid w:val="00BF545B"/>
    <w:rsid w:val="00BF5486"/>
    <w:rsid w:val="00BF5499"/>
    <w:rsid w:val="00BF5634"/>
    <w:rsid w:val="00BF5BBC"/>
    <w:rsid w:val="00BF5CE8"/>
    <w:rsid w:val="00BF6AC8"/>
    <w:rsid w:val="00BF70F7"/>
    <w:rsid w:val="00BF7431"/>
    <w:rsid w:val="00BF79CC"/>
    <w:rsid w:val="00BF7E40"/>
    <w:rsid w:val="00C00156"/>
    <w:rsid w:val="00C00A38"/>
    <w:rsid w:val="00C018F8"/>
    <w:rsid w:val="00C029BD"/>
    <w:rsid w:val="00C0327A"/>
    <w:rsid w:val="00C03791"/>
    <w:rsid w:val="00C044E5"/>
    <w:rsid w:val="00C045B0"/>
    <w:rsid w:val="00C04709"/>
    <w:rsid w:val="00C05035"/>
    <w:rsid w:val="00C0544F"/>
    <w:rsid w:val="00C0586E"/>
    <w:rsid w:val="00C05915"/>
    <w:rsid w:val="00C05B9E"/>
    <w:rsid w:val="00C06183"/>
    <w:rsid w:val="00C06656"/>
    <w:rsid w:val="00C06690"/>
    <w:rsid w:val="00C079DD"/>
    <w:rsid w:val="00C07A26"/>
    <w:rsid w:val="00C07C9D"/>
    <w:rsid w:val="00C10224"/>
    <w:rsid w:val="00C1070A"/>
    <w:rsid w:val="00C107F9"/>
    <w:rsid w:val="00C10AAB"/>
    <w:rsid w:val="00C11110"/>
    <w:rsid w:val="00C11209"/>
    <w:rsid w:val="00C119F8"/>
    <w:rsid w:val="00C11A17"/>
    <w:rsid w:val="00C1256D"/>
    <w:rsid w:val="00C12873"/>
    <w:rsid w:val="00C12893"/>
    <w:rsid w:val="00C12F8B"/>
    <w:rsid w:val="00C13185"/>
    <w:rsid w:val="00C133FD"/>
    <w:rsid w:val="00C135F9"/>
    <w:rsid w:val="00C1377D"/>
    <w:rsid w:val="00C137B9"/>
    <w:rsid w:val="00C13A89"/>
    <w:rsid w:val="00C13F77"/>
    <w:rsid w:val="00C144D8"/>
    <w:rsid w:val="00C14B3D"/>
    <w:rsid w:val="00C1519E"/>
    <w:rsid w:val="00C15F3F"/>
    <w:rsid w:val="00C162A1"/>
    <w:rsid w:val="00C169DB"/>
    <w:rsid w:val="00C16C6F"/>
    <w:rsid w:val="00C16D3E"/>
    <w:rsid w:val="00C16D75"/>
    <w:rsid w:val="00C1747E"/>
    <w:rsid w:val="00C17888"/>
    <w:rsid w:val="00C17A05"/>
    <w:rsid w:val="00C17D25"/>
    <w:rsid w:val="00C17D76"/>
    <w:rsid w:val="00C17D89"/>
    <w:rsid w:val="00C20242"/>
    <w:rsid w:val="00C204FD"/>
    <w:rsid w:val="00C20871"/>
    <w:rsid w:val="00C214F3"/>
    <w:rsid w:val="00C2169D"/>
    <w:rsid w:val="00C21889"/>
    <w:rsid w:val="00C2190E"/>
    <w:rsid w:val="00C2208C"/>
    <w:rsid w:val="00C22700"/>
    <w:rsid w:val="00C22920"/>
    <w:rsid w:val="00C22BC9"/>
    <w:rsid w:val="00C22E7A"/>
    <w:rsid w:val="00C2321D"/>
    <w:rsid w:val="00C23699"/>
    <w:rsid w:val="00C236C2"/>
    <w:rsid w:val="00C23722"/>
    <w:rsid w:val="00C23C6F"/>
    <w:rsid w:val="00C242D5"/>
    <w:rsid w:val="00C24ABA"/>
    <w:rsid w:val="00C25694"/>
    <w:rsid w:val="00C2615F"/>
    <w:rsid w:val="00C2656B"/>
    <w:rsid w:val="00C2683B"/>
    <w:rsid w:val="00C26900"/>
    <w:rsid w:val="00C269AD"/>
    <w:rsid w:val="00C269DF"/>
    <w:rsid w:val="00C26A6A"/>
    <w:rsid w:val="00C26ADC"/>
    <w:rsid w:val="00C26BD2"/>
    <w:rsid w:val="00C27430"/>
    <w:rsid w:val="00C27700"/>
    <w:rsid w:val="00C277CD"/>
    <w:rsid w:val="00C30A6D"/>
    <w:rsid w:val="00C30C4E"/>
    <w:rsid w:val="00C31020"/>
    <w:rsid w:val="00C31F03"/>
    <w:rsid w:val="00C320BF"/>
    <w:rsid w:val="00C3230D"/>
    <w:rsid w:val="00C32575"/>
    <w:rsid w:val="00C32B94"/>
    <w:rsid w:val="00C33109"/>
    <w:rsid w:val="00C3311C"/>
    <w:rsid w:val="00C3338A"/>
    <w:rsid w:val="00C33428"/>
    <w:rsid w:val="00C33B22"/>
    <w:rsid w:val="00C33E8D"/>
    <w:rsid w:val="00C34085"/>
    <w:rsid w:val="00C34A4D"/>
    <w:rsid w:val="00C35333"/>
    <w:rsid w:val="00C356BB"/>
    <w:rsid w:val="00C35707"/>
    <w:rsid w:val="00C3635C"/>
    <w:rsid w:val="00C3638D"/>
    <w:rsid w:val="00C3660F"/>
    <w:rsid w:val="00C367FC"/>
    <w:rsid w:val="00C3687B"/>
    <w:rsid w:val="00C3692F"/>
    <w:rsid w:val="00C36DDE"/>
    <w:rsid w:val="00C3794A"/>
    <w:rsid w:val="00C37BDA"/>
    <w:rsid w:val="00C4004E"/>
    <w:rsid w:val="00C4103A"/>
    <w:rsid w:val="00C41ABB"/>
    <w:rsid w:val="00C41B8D"/>
    <w:rsid w:val="00C41F11"/>
    <w:rsid w:val="00C42241"/>
    <w:rsid w:val="00C422EF"/>
    <w:rsid w:val="00C42605"/>
    <w:rsid w:val="00C4360A"/>
    <w:rsid w:val="00C43A5E"/>
    <w:rsid w:val="00C43D21"/>
    <w:rsid w:val="00C4410C"/>
    <w:rsid w:val="00C44351"/>
    <w:rsid w:val="00C44496"/>
    <w:rsid w:val="00C44768"/>
    <w:rsid w:val="00C44783"/>
    <w:rsid w:val="00C44D45"/>
    <w:rsid w:val="00C4512D"/>
    <w:rsid w:val="00C4557C"/>
    <w:rsid w:val="00C461C7"/>
    <w:rsid w:val="00C46404"/>
    <w:rsid w:val="00C46443"/>
    <w:rsid w:val="00C4698D"/>
    <w:rsid w:val="00C47254"/>
    <w:rsid w:val="00C47F55"/>
    <w:rsid w:val="00C50030"/>
    <w:rsid w:val="00C5028A"/>
    <w:rsid w:val="00C502CB"/>
    <w:rsid w:val="00C50441"/>
    <w:rsid w:val="00C50CA6"/>
    <w:rsid w:val="00C513C0"/>
    <w:rsid w:val="00C515F7"/>
    <w:rsid w:val="00C5163B"/>
    <w:rsid w:val="00C5181B"/>
    <w:rsid w:val="00C51D1E"/>
    <w:rsid w:val="00C51EC4"/>
    <w:rsid w:val="00C5282A"/>
    <w:rsid w:val="00C52EB8"/>
    <w:rsid w:val="00C52FD8"/>
    <w:rsid w:val="00C535F8"/>
    <w:rsid w:val="00C5379E"/>
    <w:rsid w:val="00C53BD6"/>
    <w:rsid w:val="00C5412C"/>
    <w:rsid w:val="00C543B6"/>
    <w:rsid w:val="00C54588"/>
    <w:rsid w:val="00C545A3"/>
    <w:rsid w:val="00C5472D"/>
    <w:rsid w:val="00C5487E"/>
    <w:rsid w:val="00C54C5B"/>
    <w:rsid w:val="00C54E19"/>
    <w:rsid w:val="00C556AA"/>
    <w:rsid w:val="00C55AA0"/>
    <w:rsid w:val="00C55BB0"/>
    <w:rsid w:val="00C55BB8"/>
    <w:rsid w:val="00C57554"/>
    <w:rsid w:val="00C60B9F"/>
    <w:rsid w:val="00C6117A"/>
    <w:rsid w:val="00C61237"/>
    <w:rsid w:val="00C61378"/>
    <w:rsid w:val="00C61A07"/>
    <w:rsid w:val="00C61B96"/>
    <w:rsid w:val="00C622F8"/>
    <w:rsid w:val="00C626A7"/>
    <w:rsid w:val="00C62874"/>
    <w:rsid w:val="00C6298B"/>
    <w:rsid w:val="00C62B59"/>
    <w:rsid w:val="00C62CA4"/>
    <w:rsid w:val="00C62CAC"/>
    <w:rsid w:val="00C636EC"/>
    <w:rsid w:val="00C63959"/>
    <w:rsid w:val="00C63966"/>
    <w:rsid w:val="00C63AC9"/>
    <w:rsid w:val="00C63C57"/>
    <w:rsid w:val="00C644DB"/>
    <w:rsid w:val="00C649CD"/>
    <w:rsid w:val="00C64FF2"/>
    <w:rsid w:val="00C65045"/>
    <w:rsid w:val="00C65093"/>
    <w:rsid w:val="00C6521A"/>
    <w:rsid w:val="00C6553A"/>
    <w:rsid w:val="00C65705"/>
    <w:rsid w:val="00C65CC6"/>
    <w:rsid w:val="00C6632D"/>
    <w:rsid w:val="00C665EE"/>
    <w:rsid w:val="00C66823"/>
    <w:rsid w:val="00C66861"/>
    <w:rsid w:val="00C66B7E"/>
    <w:rsid w:val="00C66CD3"/>
    <w:rsid w:val="00C66FF1"/>
    <w:rsid w:val="00C67961"/>
    <w:rsid w:val="00C70758"/>
    <w:rsid w:val="00C70949"/>
    <w:rsid w:val="00C70C3F"/>
    <w:rsid w:val="00C70C5B"/>
    <w:rsid w:val="00C70D6D"/>
    <w:rsid w:val="00C710C3"/>
    <w:rsid w:val="00C710C6"/>
    <w:rsid w:val="00C71254"/>
    <w:rsid w:val="00C71305"/>
    <w:rsid w:val="00C719C7"/>
    <w:rsid w:val="00C71D64"/>
    <w:rsid w:val="00C71E7E"/>
    <w:rsid w:val="00C71E83"/>
    <w:rsid w:val="00C71F92"/>
    <w:rsid w:val="00C72720"/>
    <w:rsid w:val="00C72D65"/>
    <w:rsid w:val="00C7323B"/>
    <w:rsid w:val="00C73490"/>
    <w:rsid w:val="00C73543"/>
    <w:rsid w:val="00C74275"/>
    <w:rsid w:val="00C7455A"/>
    <w:rsid w:val="00C74817"/>
    <w:rsid w:val="00C749DE"/>
    <w:rsid w:val="00C74EC5"/>
    <w:rsid w:val="00C74FBE"/>
    <w:rsid w:val="00C75978"/>
    <w:rsid w:val="00C75F6E"/>
    <w:rsid w:val="00C76398"/>
    <w:rsid w:val="00C7663A"/>
    <w:rsid w:val="00C767D2"/>
    <w:rsid w:val="00C767D4"/>
    <w:rsid w:val="00C76C94"/>
    <w:rsid w:val="00C76F8C"/>
    <w:rsid w:val="00C7710F"/>
    <w:rsid w:val="00C7711E"/>
    <w:rsid w:val="00C77E5C"/>
    <w:rsid w:val="00C80769"/>
    <w:rsid w:val="00C80C50"/>
    <w:rsid w:val="00C80CF1"/>
    <w:rsid w:val="00C80D22"/>
    <w:rsid w:val="00C81388"/>
    <w:rsid w:val="00C817FF"/>
    <w:rsid w:val="00C82442"/>
    <w:rsid w:val="00C8268D"/>
    <w:rsid w:val="00C82D4F"/>
    <w:rsid w:val="00C8308A"/>
    <w:rsid w:val="00C837F0"/>
    <w:rsid w:val="00C83849"/>
    <w:rsid w:val="00C839C1"/>
    <w:rsid w:val="00C83B0C"/>
    <w:rsid w:val="00C843F3"/>
    <w:rsid w:val="00C84CDA"/>
    <w:rsid w:val="00C85D18"/>
    <w:rsid w:val="00C86DB7"/>
    <w:rsid w:val="00C86E3B"/>
    <w:rsid w:val="00C86E81"/>
    <w:rsid w:val="00C8735C"/>
    <w:rsid w:val="00C87C57"/>
    <w:rsid w:val="00C87CA5"/>
    <w:rsid w:val="00C90469"/>
    <w:rsid w:val="00C906F0"/>
    <w:rsid w:val="00C90B09"/>
    <w:rsid w:val="00C90C45"/>
    <w:rsid w:val="00C90F55"/>
    <w:rsid w:val="00C9114B"/>
    <w:rsid w:val="00C91348"/>
    <w:rsid w:val="00C91C28"/>
    <w:rsid w:val="00C91D6C"/>
    <w:rsid w:val="00C91E45"/>
    <w:rsid w:val="00C92004"/>
    <w:rsid w:val="00C924F1"/>
    <w:rsid w:val="00C92564"/>
    <w:rsid w:val="00C927C3"/>
    <w:rsid w:val="00C9299A"/>
    <w:rsid w:val="00C92BAC"/>
    <w:rsid w:val="00C92C07"/>
    <w:rsid w:val="00C93054"/>
    <w:rsid w:val="00C9380A"/>
    <w:rsid w:val="00C93C85"/>
    <w:rsid w:val="00C93E02"/>
    <w:rsid w:val="00C93F3A"/>
    <w:rsid w:val="00C942A3"/>
    <w:rsid w:val="00C94313"/>
    <w:rsid w:val="00C943E7"/>
    <w:rsid w:val="00C946D0"/>
    <w:rsid w:val="00C94D54"/>
    <w:rsid w:val="00C94DC1"/>
    <w:rsid w:val="00C94F2C"/>
    <w:rsid w:val="00C95665"/>
    <w:rsid w:val="00C95E41"/>
    <w:rsid w:val="00C95EA9"/>
    <w:rsid w:val="00C960E4"/>
    <w:rsid w:val="00C96128"/>
    <w:rsid w:val="00C962D2"/>
    <w:rsid w:val="00C96A0D"/>
    <w:rsid w:val="00C96E01"/>
    <w:rsid w:val="00C96E0C"/>
    <w:rsid w:val="00C9736D"/>
    <w:rsid w:val="00C97990"/>
    <w:rsid w:val="00CA0034"/>
    <w:rsid w:val="00CA0189"/>
    <w:rsid w:val="00CA024D"/>
    <w:rsid w:val="00CA07D1"/>
    <w:rsid w:val="00CA0F22"/>
    <w:rsid w:val="00CA186E"/>
    <w:rsid w:val="00CA1A2F"/>
    <w:rsid w:val="00CA1C94"/>
    <w:rsid w:val="00CA2338"/>
    <w:rsid w:val="00CA280F"/>
    <w:rsid w:val="00CA2CB3"/>
    <w:rsid w:val="00CA2F55"/>
    <w:rsid w:val="00CA331A"/>
    <w:rsid w:val="00CA3597"/>
    <w:rsid w:val="00CA393F"/>
    <w:rsid w:val="00CA39FA"/>
    <w:rsid w:val="00CA3C01"/>
    <w:rsid w:val="00CA4172"/>
    <w:rsid w:val="00CA4D97"/>
    <w:rsid w:val="00CA5296"/>
    <w:rsid w:val="00CA5332"/>
    <w:rsid w:val="00CA5631"/>
    <w:rsid w:val="00CA56B5"/>
    <w:rsid w:val="00CA5BB7"/>
    <w:rsid w:val="00CA5D4A"/>
    <w:rsid w:val="00CA64D6"/>
    <w:rsid w:val="00CA69B3"/>
    <w:rsid w:val="00CA6B8D"/>
    <w:rsid w:val="00CA6BDB"/>
    <w:rsid w:val="00CA7063"/>
    <w:rsid w:val="00CA727B"/>
    <w:rsid w:val="00CA756F"/>
    <w:rsid w:val="00CA7947"/>
    <w:rsid w:val="00CA7A71"/>
    <w:rsid w:val="00CB0D23"/>
    <w:rsid w:val="00CB1028"/>
    <w:rsid w:val="00CB14A2"/>
    <w:rsid w:val="00CB1B2D"/>
    <w:rsid w:val="00CB1C1B"/>
    <w:rsid w:val="00CB1FC4"/>
    <w:rsid w:val="00CB2152"/>
    <w:rsid w:val="00CB2B60"/>
    <w:rsid w:val="00CB2D89"/>
    <w:rsid w:val="00CB3815"/>
    <w:rsid w:val="00CB3A33"/>
    <w:rsid w:val="00CB3B5A"/>
    <w:rsid w:val="00CB3EB9"/>
    <w:rsid w:val="00CB4192"/>
    <w:rsid w:val="00CB4311"/>
    <w:rsid w:val="00CB48DF"/>
    <w:rsid w:val="00CB4E8E"/>
    <w:rsid w:val="00CB4F97"/>
    <w:rsid w:val="00CB502B"/>
    <w:rsid w:val="00CB654A"/>
    <w:rsid w:val="00CB66B7"/>
    <w:rsid w:val="00CB67D8"/>
    <w:rsid w:val="00CB6EA6"/>
    <w:rsid w:val="00CB72BF"/>
    <w:rsid w:val="00CB730B"/>
    <w:rsid w:val="00CB7452"/>
    <w:rsid w:val="00CB74A8"/>
    <w:rsid w:val="00CB764E"/>
    <w:rsid w:val="00CB7788"/>
    <w:rsid w:val="00CB7959"/>
    <w:rsid w:val="00CC0275"/>
    <w:rsid w:val="00CC0471"/>
    <w:rsid w:val="00CC0591"/>
    <w:rsid w:val="00CC0EAB"/>
    <w:rsid w:val="00CC0F9F"/>
    <w:rsid w:val="00CC111A"/>
    <w:rsid w:val="00CC12B7"/>
    <w:rsid w:val="00CC17C9"/>
    <w:rsid w:val="00CC1B70"/>
    <w:rsid w:val="00CC1E01"/>
    <w:rsid w:val="00CC1FB3"/>
    <w:rsid w:val="00CC2B93"/>
    <w:rsid w:val="00CC32B6"/>
    <w:rsid w:val="00CC3445"/>
    <w:rsid w:val="00CC3674"/>
    <w:rsid w:val="00CC39BF"/>
    <w:rsid w:val="00CC3C80"/>
    <w:rsid w:val="00CC52B1"/>
    <w:rsid w:val="00CC55FE"/>
    <w:rsid w:val="00CC5672"/>
    <w:rsid w:val="00CC5883"/>
    <w:rsid w:val="00CC5E55"/>
    <w:rsid w:val="00CC5E59"/>
    <w:rsid w:val="00CC62A9"/>
    <w:rsid w:val="00CC67E3"/>
    <w:rsid w:val="00CC680B"/>
    <w:rsid w:val="00CC68CA"/>
    <w:rsid w:val="00CC69B5"/>
    <w:rsid w:val="00CC70A4"/>
    <w:rsid w:val="00CC740A"/>
    <w:rsid w:val="00CC7A94"/>
    <w:rsid w:val="00CC7E10"/>
    <w:rsid w:val="00CC7F01"/>
    <w:rsid w:val="00CC7FC1"/>
    <w:rsid w:val="00CD04AB"/>
    <w:rsid w:val="00CD0654"/>
    <w:rsid w:val="00CD102B"/>
    <w:rsid w:val="00CD14E6"/>
    <w:rsid w:val="00CD18B5"/>
    <w:rsid w:val="00CD1927"/>
    <w:rsid w:val="00CD2397"/>
    <w:rsid w:val="00CD274C"/>
    <w:rsid w:val="00CD293E"/>
    <w:rsid w:val="00CD3A0E"/>
    <w:rsid w:val="00CD3C13"/>
    <w:rsid w:val="00CD4070"/>
    <w:rsid w:val="00CD40FB"/>
    <w:rsid w:val="00CD48C3"/>
    <w:rsid w:val="00CD4CE5"/>
    <w:rsid w:val="00CD50C6"/>
    <w:rsid w:val="00CD5435"/>
    <w:rsid w:val="00CD5F27"/>
    <w:rsid w:val="00CD61D4"/>
    <w:rsid w:val="00CD6886"/>
    <w:rsid w:val="00CD69B9"/>
    <w:rsid w:val="00CD6C09"/>
    <w:rsid w:val="00CD7DFA"/>
    <w:rsid w:val="00CE0080"/>
    <w:rsid w:val="00CE05D2"/>
    <w:rsid w:val="00CE07F7"/>
    <w:rsid w:val="00CE0A41"/>
    <w:rsid w:val="00CE0B1D"/>
    <w:rsid w:val="00CE0C98"/>
    <w:rsid w:val="00CE0FFC"/>
    <w:rsid w:val="00CE11F1"/>
    <w:rsid w:val="00CE1208"/>
    <w:rsid w:val="00CE14DF"/>
    <w:rsid w:val="00CE18CC"/>
    <w:rsid w:val="00CE1E34"/>
    <w:rsid w:val="00CE1E54"/>
    <w:rsid w:val="00CE26A8"/>
    <w:rsid w:val="00CE26FC"/>
    <w:rsid w:val="00CE2843"/>
    <w:rsid w:val="00CE2A86"/>
    <w:rsid w:val="00CE33A9"/>
    <w:rsid w:val="00CE33EA"/>
    <w:rsid w:val="00CE3409"/>
    <w:rsid w:val="00CE38A1"/>
    <w:rsid w:val="00CE3D46"/>
    <w:rsid w:val="00CE3E89"/>
    <w:rsid w:val="00CE45B8"/>
    <w:rsid w:val="00CE4655"/>
    <w:rsid w:val="00CE4C84"/>
    <w:rsid w:val="00CE5519"/>
    <w:rsid w:val="00CE5A5A"/>
    <w:rsid w:val="00CE5DB4"/>
    <w:rsid w:val="00CE5E43"/>
    <w:rsid w:val="00CE5F5E"/>
    <w:rsid w:val="00CE63EF"/>
    <w:rsid w:val="00CE6482"/>
    <w:rsid w:val="00CE6DD7"/>
    <w:rsid w:val="00CE7183"/>
    <w:rsid w:val="00CE79DF"/>
    <w:rsid w:val="00CE7FD2"/>
    <w:rsid w:val="00CF016E"/>
    <w:rsid w:val="00CF01AF"/>
    <w:rsid w:val="00CF0C5E"/>
    <w:rsid w:val="00CF0F89"/>
    <w:rsid w:val="00CF19B5"/>
    <w:rsid w:val="00CF1C7C"/>
    <w:rsid w:val="00CF1CE7"/>
    <w:rsid w:val="00CF2487"/>
    <w:rsid w:val="00CF2677"/>
    <w:rsid w:val="00CF2821"/>
    <w:rsid w:val="00CF28D4"/>
    <w:rsid w:val="00CF2B84"/>
    <w:rsid w:val="00CF3167"/>
    <w:rsid w:val="00CF36A1"/>
    <w:rsid w:val="00CF3F81"/>
    <w:rsid w:val="00CF4B86"/>
    <w:rsid w:val="00CF4BCC"/>
    <w:rsid w:val="00CF55F4"/>
    <w:rsid w:val="00CF5B1B"/>
    <w:rsid w:val="00CF6A8E"/>
    <w:rsid w:val="00CF6F36"/>
    <w:rsid w:val="00CF74CA"/>
    <w:rsid w:val="00CF758A"/>
    <w:rsid w:val="00CF7996"/>
    <w:rsid w:val="00CF7B96"/>
    <w:rsid w:val="00CF7E1F"/>
    <w:rsid w:val="00D00072"/>
    <w:rsid w:val="00D00159"/>
    <w:rsid w:val="00D00391"/>
    <w:rsid w:val="00D00704"/>
    <w:rsid w:val="00D00AB6"/>
    <w:rsid w:val="00D01073"/>
    <w:rsid w:val="00D014FC"/>
    <w:rsid w:val="00D01736"/>
    <w:rsid w:val="00D0185F"/>
    <w:rsid w:val="00D01896"/>
    <w:rsid w:val="00D01FB8"/>
    <w:rsid w:val="00D020A4"/>
    <w:rsid w:val="00D02209"/>
    <w:rsid w:val="00D031B8"/>
    <w:rsid w:val="00D033D5"/>
    <w:rsid w:val="00D03785"/>
    <w:rsid w:val="00D03B32"/>
    <w:rsid w:val="00D03C67"/>
    <w:rsid w:val="00D03D14"/>
    <w:rsid w:val="00D03DBF"/>
    <w:rsid w:val="00D04359"/>
    <w:rsid w:val="00D043BA"/>
    <w:rsid w:val="00D04822"/>
    <w:rsid w:val="00D049EA"/>
    <w:rsid w:val="00D04CD9"/>
    <w:rsid w:val="00D0573A"/>
    <w:rsid w:val="00D057EE"/>
    <w:rsid w:val="00D05E2F"/>
    <w:rsid w:val="00D0629B"/>
    <w:rsid w:val="00D06362"/>
    <w:rsid w:val="00D06A39"/>
    <w:rsid w:val="00D107DE"/>
    <w:rsid w:val="00D10C43"/>
    <w:rsid w:val="00D10C72"/>
    <w:rsid w:val="00D12418"/>
    <w:rsid w:val="00D127D8"/>
    <w:rsid w:val="00D13DA0"/>
    <w:rsid w:val="00D14AC8"/>
    <w:rsid w:val="00D14BC9"/>
    <w:rsid w:val="00D15061"/>
    <w:rsid w:val="00D15B51"/>
    <w:rsid w:val="00D15FAD"/>
    <w:rsid w:val="00D168BB"/>
    <w:rsid w:val="00D169F0"/>
    <w:rsid w:val="00D171F4"/>
    <w:rsid w:val="00D171FC"/>
    <w:rsid w:val="00D1778F"/>
    <w:rsid w:val="00D17DFB"/>
    <w:rsid w:val="00D2009F"/>
    <w:rsid w:val="00D204B7"/>
    <w:rsid w:val="00D20786"/>
    <w:rsid w:val="00D207B7"/>
    <w:rsid w:val="00D208F4"/>
    <w:rsid w:val="00D20CF7"/>
    <w:rsid w:val="00D20FE9"/>
    <w:rsid w:val="00D22438"/>
    <w:rsid w:val="00D22AE9"/>
    <w:rsid w:val="00D22DF7"/>
    <w:rsid w:val="00D22EEE"/>
    <w:rsid w:val="00D22FCA"/>
    <w:rsid w:val="00D233D4"/>
    <w:rsid w:val="00D238C0"/>
    <w:rsid w:val="00D23D55"/>
    <w:rsid w:val="00D244DD"/>
    <w:rsid w:val="00D247D9"/>
    <w:rsid w:val="00D249B5"/>
    <w:rsid w:val="00D25F1E"/>
    <w:rsid w:val="00D2639F"/>
    <w:rsid w:val="00D268DC"/>
    <w:rsid w:val="00D26B3F"/>
    <w:rsid w:val="00D26E90"/>
    <w:rsid w:val="00D27553"/>
    <w:rsid w:val="00D27656"/>
    <w:rsid w:val="00D27695"/>
    <w:rsid w:val="00D27D8D"/>
    <w:rsid w:val="00D300CD"/>
    <w:rsid w:val="00D303F3"/>
    <w:rsid w:val="00D304D1"/>
    <w:rsid w:val="00D308BA"/>
    <w:rsid w:val="00D31B0A"/>
    <w:rsid w:val="00D31B9C"/>
    <w:rsid w:val="00D31BD5"/>
    <w:rsid w:val="00D31C08"/>
    <w:rsid w:val="00D32339"/>
    <w:rsid w:val="00D324EC"/>
    <w:rsid w:val="00D326FC"/>
    <w:rsid w:val="00D32947"/>
    <w:rsid w:val="00D33013"/>
    <w:rsid w:val="00D33799"/>
    <w:rsid w:val="00D33A9C"/>
    <w:rsid w:val="00D33E67"/>
    <w:rsid w:val="00D341C1"/>
    <w:rsid w:val="00D3426A"/>
    <w:rsid w:val="00D3468C"/>
    <w:rsid w:val="00D348F0"/>
    <w:rsid w:val="00D351FD"/>
    <w:rsid w:val="00D3570E"/>
    <w:rsid w:val="00D35BBD"/>
    <w:rsid w:val="00D36554"/>
    <w:rsid w:val="00D365EC"/>
    <w:rsid w:val="00D366D6"/>
    <w:rsid w:val="00D3717F"/>
    <w:rsid w:val="00D3746C"/>
    <w:rsid w:val="00D40057"/>
    <w:rsid w:val="00D40637"/>
    <w:rsid w:val="00D40754"/>
    <w:rsid w:val="00D4082B"/>
    <w:rsid w:val="00D40C9C"/>
    <w:rsid w:val="00D40DF1"/>
    <w:rsid w:val="00D40E80"/>
    <w:rsid w:val="00D40EE9"/>
    <w:rsid w:val="00D40F86"/>
    <w:rsid w:val="00D41218"/>
    <w:rsid w:val="00D41314"/>
    <w:rsid w:val="00D41BB6"/>
    <w:rsid w:val="00D41C36"/>
    <w:rsid w:val="00D421F6"/>
    <w:rsid w:val="00D422BD"/>
    <w:rsid w:val="00D42A04"/>
    <w:rsid w:val="00D430A2"/>
    <w:rsid w:val="00D4382F"/>
    <w:rsid w:val="00D43832"/>
    <w:rsid w:val="00D43C18"/>
    <w:rsid w:val="00D43D29"/>
    <w:rsid w:val="00D44970"/>
    <w:rsid w:val="00D44F22"/>
    <w:rsid w:val="00D452AA"/>
    <w:rsid w:val="00D45403"/>
    <w:rsid w:val="00D4548B"/>
    <w:rsid w:val="00D45786"/>
    <w:rsid w:val="00D457EA"/>
    <w:rsid w:val="00D46CD7"/>
    <w:rsid w:val="00D46FA4"/>
    <w:rsid w:val="00D47075"/>
    <w:rsid w:val="00D477AA"/>
    <w:rsid w:val="00D47B57"/>
    <w:rsid w:val="00D47B86"/>
    <w:rsid w:val="00D47E5B"/>
    <w:rsid w:val="00D47F50"/>
    <w:rsid w:val="00D501C5"/>
    <w:rsid w:val="00D50219"/>
    <w:rsid w:val="00D50305"/>
    <w:rsid w:val="00D50A93"/>
    <w:rsid w:val="00D50B45"/>
    <w:rsid w:val="00D51137"/>
    <w:rsid w:val="00D5200F"/>
    <w:rsid w:val="00D52504"/>
    <w:rsid w:val="00D52576"/>
    <w:rsid w:val="00D52B7E"/>
    <w:rsid w:val="00D53359"/>
    <w:rsid w:val="00D5359C"/>
    <w:rsid w:val="00D53662"/>
    <w:rsid w:val="00D537E8"/>
    <w:rsid w:val="00D53A83"/>
    <w:rsid w:val="00D53D57"/>
    <w:rsid w:val="00D53E7A"/>
    <w:rsid w:val="00D54217"/>
    <w:rsid w:val="00D545B3"/>
    <w:rsid w:val="00D54A5C"/>
    <w:rsid w:val="00D54B96"/>
    <w:rsid w:val="00D5562A"/>
    <w:rsid w:val="00D5586C"/>
    <w:rsid w:val="00D55BA6"/>
    <w:rsid w:val="00D55BDE"/>
    <w:rsid w:val="00D55C7A"/>
    <w:rsid w:val="00D55D55"/>
    <w:rsid w:val="00D56957"/>
    <w:rsid w:val="00D56C65"/>
    <w:rsid w:val="00D56D9C"/>
    <w:rsid w:val="00D57052"/>
    <w:rsid w:val="00D5731E"/>
    <w:rsid w:val="00D57AE8"/>
    <w:rsid w:val="00D57CAE"/>
    <w:rsid w:val="00D60601"/>
    <w:rsid w:val="00D610A8"/>
    <w:rsid w:val="00D615CF"/>
    <w:rsid w:val="00D61FE9"/>
    <w:rsid w:val="00D621EA"/>
    <w:rsid w:val="00D6226A"/>
    <w:rsid w:val="00D6252A"/>
    <w:rsid w:val="00D62776"/>
    <w:rsid w:val="00D62AED"/>
    <w:rsid w:val="00D62F9B"/>
    <w:rsid w:val="00D631D4"/>
    <w:rsid w:val="00D63650"/>
    <w:rsid w:val="00D639E9"/>
    <w:rsid w:val="00D63B91"/>
    <w:rsid w:val="00D647F4"/>
    <w:rsid w:val="00D649BE"/>
    <w:rsid w:val="00D64BE5"/>
    <w:rsid w:val="00D64D43"/>
    <w:rsid w:val="00D65642"/>
    <w:rsid w:val="00D65B49"/>
    <w:rsid w:val="00D669E7"/>
    <w:rsid w:val="00D66B15"/>
    <w:rsid w:val="00D679ED"/>
    <w:rsid w:val="00D67F33"/>
    <w:rsid w:val="00D70780"/>
    <w:rsid w:val="00D7092D"/>
    <w:rsid w:val="00D70F58"/>
    <w:rsid w:val="00D70F9C"/>
    <w:rsid w:val="00D71217"/>
    <w:rsid w:val="00D71C30"/>
    <w:rsid w:val="00D71CF5"/>
    <w:rsid w:val="00D72080"/>
    <w:rsid w:val="00D72470"/>
    <w:rsid w:val="00D726C1"/>
    <w:rsid w:val="00D72B28"/>
    <w:rsid w:val="00D72FF6"/>
    <w:rsid w:val="00D73185"/>
    <w:rsid w:val="00D73566"/>
    <w:rsid w:val="00D746C1"/>
    <w:rsid w:val="00D747E9"/>
    <w:rsid w:val="00D74D2F"/>
    <w:rsid w:val="00D74F70"/>
    <w:rsid w:val="00D751F7"/>
    <w:rsid w:val="00D756FD"/>
    <w:rsid w:val="00D75EDC"/>
    <w:rsid w:val="00D760D5"/>
    <w:rsid w:val="00D760E9"/>
    <w:rsid w:val="00D761E6"/>
    <w:rsid w:val="00D7629C"/>
    <w:rsid w:val="00D7690F"/>
    <w:rsid w:val="00D76B00"/>
    <w:rsid w:val="00D778E4"/>
    <w:rsid w:val="00D77931"/>
    <w:rsid w:val="00D77C65"/>
    <w:rsid w:val="00D77E12"/>
    <w:rsid w:val="00D81041"/>
    <w:rsid w:val="00D81192"/>
    <w:rsid w:val="00D81665"/>
    <w:rsid w:val="00D81902"/>
    <w:rsid w:val="00D82073"/>
    <w:rsid w:val="00D82D07"/>
    <w:rsid w:val="00D8307E"/>
    <w:rsid w:val="00D833E7"/>
    <w:rsid w:val="00D834AC"/>
    <w:rsid w:val="00D837D3"/>
    <w:rsid w:val="00D83DCA"/>
    <w:rsid w:val="00D8428D"/>
    <w:rsid w:val="00D84424"/>
    <w:rsid w:val="00D85124"/>
    <w:rsid w:val="00D85B57"/>
    <w:rsid w:val="00D85F02"/>
    <w:rsid w:val="00D85F82"/>
    <w:rsid w:val="00D85FED"/>
    <w:rsid w:val="00D86EC4"/>
    <w:rsid w:val="00D874E9"/>
    <w:rsid w:val="00D87BE9"/>
    <w:rsid w:val="00D90297"/>
    <w:rsid w:val="00D904B8"/>
    <w:rsid w:val="00D905BB"/>
    <w:rsid w:val="00D909E5"/>
    <w:rsid w:val="00D9129E"/>
    <w:rsid w:val="00D91A55"/>
    <w:rsid w:val="00D91CD7"/>
    <w:rsid w:val="00D922B6"/>
    <w:rsid w:val="00D92858"/>
    <w:rsid w:val="00D92A75"/>
    <w:rsid w:val="00D9309C"/>
    <w:rsid w:val="00D93260"/>
    <w:rsid w:val="00D93575"/>
    <w:rsid w:val="00D93609"/>
    <w:rsid w:val="00D93B35"/>
    <w:rsid w:val="00D93C15"/>
    <w:rsid w:val="00D93ECB"/>
    <w:rsid w:val="00D941EB"/>
    <w:rsid w:val="00D94229"/>
    <w:rsid w:val="00D94988"/>
    <w:rsid w:val="00D95154"/>
    <w:rsid w:val="00D95308"/>
    <w:rsid w:val="00D957D4"/>
    <w:rsid w:val="00D958DF"/>
    <w:rsid w:val="00D95A3B"/>
    <w:rsid w:val="00D964E9"/>
    <w:rsid w:val="00D96A95"/>
    <w:rsid w:val="00D96CF1"/>
    <w:rsid w:val="00D96F6D"/>
    <w:rsid w:val="00D97821"/>
    <w:rsid w:val="00D97841"/>
    <w:rsid w:val="00D97A32"/>
    <w:rsid w:val="00DA0B7E"/>
    <w:rsid w:val="00DA0BD2"/>
    <w:rsid w:val="00DA110C"/>
    <w:rsid w:val="00DA1B74"/>
    <w:rsid w:val="00DA213F"/>
    <w:rsid w:val="00DA2170"/>
    <w:rsid w:val="00DA2348"/>
    <w:rsid w:val="00DA284B"/>
    <w:rsid w:val="00DA301C"/>
    <w:rsid w:val="00DA32CD"/>
    <w:rsid w:val="00DA3674"/>
    <w:rsid w:val="00DA3B00"/>
    <w:rsid w:val="00DA3C11"/>
    <w:rsid w:val="00DA3E3E"/>
    <w:rsid w:val="00DA4BCA"/>
    <w:rsid w:val="00DA4C16"/>
    <w:rsid w:val="00DA5121"/>
    <w:rsid w:val="00DA54A4"/>
    <w:rsid w:val="00DA5729"/>
    <w:rsid w:val="00DA5A0E"/>
    <w:rsid w:val="00DA629E"/>
    <w:rsid w:val="00DA6388"/>
    <w:rsid w:val="00DA6952"/>
    <w:rsid w:val="00DA7471"/>
    <w:rsid w:val="00DA77B7"/>
    <w:rsid w:val="00DA7BDE"/>
    <w:rsid w:val="00DA7C16"/>
    <w:rsid w:val="00DA7E91"/>
    <w:rsid w:val="00DB042E"/>
    <w:rsid w:val="00DB09E0"/>
    <w:rsid w:val="00DB154A"/>
    <w:rsid w:val="00DB1666"/>
    <w:rsid w:val="00DB18C6"/>
    <w:rsid w:val="00DB209B"/>
    <w:rsid w:val="00DB25A6"/>
    <w:rsid w:val="00DB2B6F"/>
    <w:rsid w:val="00DB2C16"/>
    <w:rsid w:val="00DB2E22"/>
    <w:rsid w:val="00DB2E35"/>
    <w:rsid w:val="00DB2E93"/>
    <w:rsid w:val="00DB3165"/>
    <w:rsid w:val="00DB351C"/>
    <w:rsid w:val="00DB389A"/>
    <w:rsid w:val="00DB3FB1"/>
    <w:rsid w:val="00DB4436"/>
    <w:rsid w:val="00DB46BA"/>
    <w:rsid w:val="00DB48FF"/>
    <w:rsid w:val="00DB4DD9"/>
    <w:rsid w:val="00DB4DE4"/>
    <w:rsid w:val="00DB4F56"/>
    <w:rsid w:val="00DB56D5"/>
    <w:rsid w:val="00DB5E88"/>
    <w:rsid w:val="00DB5F28"/>
    <w:rsid w:val="00DB605E"/>
    <w:rsid w:val="00DB609E"/>
    <w:rsid w:val="00DB634E"/>
    <w:rsid w:val="00DB6C1E"/>
    <w:rsid w:val="00DB6ED0"/>
    <w:rsid w:val="00DB7235"/>
    <w:rsid w:val="00DB771F"/>
    <w:rsid w:val="00DB78A6"/>
    <w:rsid w:val="00DB7CE9"/>
    <w:rsid w:val="00DC0233"/>
    <w:rsid w:val="00DC04D0"/>
    <w:rsid w:val="00DC08D3"/>
    <w:rsid w:val="00DC0DF3"/>
    <w:rsid w:val="00DC0ECB"/>
    <w:rsid w:val="00DC11D9"/>
    <w:rsid w:val="00DC13F7"/>
    <w:rsid w:val="00DC145B"/>
    <w:rsid w:val="00DC14E0"/>
    <w:rsid w:val="00DC2483"/>
    <w:rsid w:val="00DC2FE1"/>
    <w:rsid w:val="00DC3428"/>
    <w:rsid w:val="00DC34B1"/>
    <w:rsid w:val="00DC415E"/>
    <w:rsid w:val="00DC4889"/>
    <w:rsid w:val="00DC499E"/>
    <w:rsid w:val="00DC4C1F"/>
    <w:rsid w:val="00DC4D93"/>
    <w:rsid w:val="00DC561B"/>
    <w:rsid w:val="00DC5AC0"/>
    <w:rsid w:val="00DC63D9"/>
    <w:rsid w:val="00DC6606"/>
    <w:rsid w:val="00DC704D"/>
    <w:rsid w:val="00DD0395"/>
    <w:rsid w:val="00DD06F0"/>
    <w:rsid w:val="00DD071C"/>
    <w:rsid w:val="00DD0B9C"/>
    <w:rsid w:val="00DD0F02"/>
    <w:rsid w:val="00DD1776"/>
    <w:rsid w:val="00DD1ADC"/>
    <w:rsid w:val="00DD2566"/>
    <w:rsid w:val="00DD2BD3"/>
    <w:rsid w:val="00DD2C43"/>
    <w:rsid w:val="00DD2F68"/>
    <w:rsid w:val="00DD3560"/>
    <w:rsid w:val="00DD3657"/>
    <w:rsid w:val="00DD3A41"/>
    <w:rsid w:val="00DD3C78"/>
    <w:rsid w:val="00DD4888"/>
    <w:rsid w:val="00DD4D2E"/>
    <w:rsid w:val="00DD5233"/>
    <w:rsid w:val="00DD5C74"/>
    <w:rsid w:val="00DD5D65"/>
    <w:rsid w:val="00DD6BBE"/>
    <w:rsid w:val="00DD6D81"/>
    <w:rsid w:val="00DD7794"/>
    <w:rsid w:val="00DD79CE"/>
    <w:rsid w:val="00DE0170"/>
    <w:rsid w:val="00DE05F7"/>
    <w:rsid w:val="00DE08EF"/>
    <w:rsid w:val="00DE0A25"/>
    <w:rsid w:val="00DE0EED"/>
    <w:rsid w:val="00DE0EFE"/>
    <w:rsid w:val="00DE1053"/>
    <w:rsid w:val="00DE18B7"/>
    <w:rsid w:val="00DE2839"/>
    <w:rsid w:val="00DE2BA9"/>
    <w:rsid w:val="00DE30B1"/>
    <w:rsid w:val="00DE3A56"/>
    <w:rsid w:val="00DE3D58"/>
    <w:rsid w:val="00DE3EFE"/>
    <w:rsid w:val="00DE3F08"/>
    <w:rsid w:val="00DE4263"/>
    <w:rsid w:val="00DE4477"/>
    <w:rsid w:val="00DE46D4"/>
    <w:rsid w:val="00DE47A3"/>
    <w:rsid w:val="00DE4DD4"/>
    <w:rsid w:val="00DE5390"/>
    <w:rsid w:val="00DE53E1"/>
    <w:rsid w:val="00DE5626"/>
    <w:rsid w:val="00DE572D"/>
    <w:rsid w:val="00DE5D8C"/>
    <w:rsid w:val="00DE5D8E"/>
    <w:rsid w:val="00DE5FD7"/>
    <w:rsid w:val="00DE6140"/>
    <w:rsid w:val="00DE62E4"/>
    <w:rsid w:val="00DE64BE"/>
    <w:rsid w:val="00DE6524"/>
    <w:rsid w:val="00DE73FB"/>
    <w:rsid w:val="00DE76EB"/>
    <w:rsid w:val="00DE7CB4"/>
    <w:rsid w:val="00DF02B1"/>
    <w:rsid w:val="00DF031C"/>
    <w:rsid w:val="00DF1278"/>
    <w:rsid w:val="00DF1340"/>
    <w:rsid w:val="00DF2CDE"/>
    <w:rsid w:val="00DF31B5"/>
    <w:rsid w:val="00DF34A9"/>
    <w:rsid w:val="00DF36F3"/>
    <w:rsid w:val="00DF3715"/>
    <w:rsid w:val="00DF3C1D"/>
    <w:rsid w:val="00DF4498"/>
    <w:rsid w:val="00DF47D5"/>
    <w:rsid w:val="00DF496F"/>
    <w:rsid w:val="00DF4EFF"/>
    <w:rsid w:val="00DF60CA"/>
    <w:rsid w:val="00DF6382"/>
    <w:rsid w:val="00DF6984"/>
    <w:rsid w:val="00DF6DBB"/>
    <w:rsid w:val="00DF7BB6"/>
    <w:rsid w:val="00DF7DD2"/>
    <w:rsid w:val="00DF7FAA"/>
    <w:rsid w:val="00E0015B"/>
    <w:rsid w:val="00E00332"/>
    <w:rsid w:val="00E00CCA"/>
    <w:rsid w:val="00E00E64"/>
    <w:rsid w:val="00E00FEA"/>
    <w:rsid w:val="00E0106E"/>
    <w:rsid w:val="00E01A53"/>
    <w:rsid w:val="00E01BF9"/>
    <w:rsid w:val="00E01E6E"/>
    <w:rsid w:val="00E01F7B"/>
    <w:rsid w:val="00E020C9"/>
    <w:rsid w:val="00E02120"/>
    <w:rsid w:val="00E02278"/>
    <w:rsid w:val="00E023DD"/>
    <w:rsid w:val="00E02B20"/>
    <w:rsid w:val="00E02B26"/>
    <w:rsid w:val="00E02E28"/>
    <w:rsid w:val="00E03A31"/>
    <w:rsid w:val="00E03B60"/>
    <w:rsid w:val="00E03B71"/>
    <w:rsid w:val="00E03E3D"/>
    <w:rsid w:val="00E03F5D"/>
    <w:rsid w:val="00E0407F"/>
    <w:rsid w:val="00E040B7"/>
    <w:rsid w:val="00E042E9"/>
    <w:rsid w:val="00E04542"/>
    <w:rsid w:val="00E04594"/>
    <w:rsid w:val="00E04806"/>
    <w:rsid w:val="00E048DF"/>
    <w:rsid w:val="00E0557E"/>
    <w:rsid w:val="00E05680"/>
    <w:rsid w:val="00E05B06"/>
    <w:rsid w:val="00E05FC3"/>
    <w:rsid w:val="00E0604E"/>
    <w:rsid w:val="00E06858"/>
    <w:rsid w:val="00E0690F"/>
    <w:rsid w:val="00E06A37"/>
    <w:rsid w:val="00E06BB9"/>
    <w:rsid w:val="00E06CBE"/>
    <w:rsid w:val="00E06DFE"/>
    <w:rsid w:val="00E06FDB"/>
    <w:rsid w:val="00E071C5"/>
    <w:rsid w:val="00E07676"/>
    <w:rsid w:val="00E1063F"/>
    <w:rsid w:val="00E10AD9"/>
    <w:rsid w:val="00E10C91"/>
    <w:rsid w:val="00E10F24"/>
    <w:rsid w:val="00E10F8C"/>
    <w:rsid w:val="00E11067"/>
    <w:rsid w:val="00E11513"/>
    <w:rsid w:val="00E12220"/>
    <w:rsid w:val="00E1224C"/>
    <w:rsid w:val="00E12422"/>
    <w:rsid w:val="00E12C11"/>
    <w:rsid w:val="00E130B6"/>
    <w:rsid w:val="00E13139"/>
    <w:rsid w:val="00E13272"/>
    <w:rsid w:val="00E13478"/>
    <w:rsid w:val="00E13F1C"/>
    <w:rsid w:val="00E1469A"/>
    <w:rsid w:val="00E15B5D"/>
    <w:rsid w:val="00E160E1"/>
    <w:rsid w:val="00E16B34"/>
    <w:rsid w:val="00E17264"/>
    <w:rsid w:val="00E17509"/>
    <w:rsid w:val="00E175BA"/>
    <w:rsid w:val="00E17A03"/>
    <w:rsid w:val="00E17DD2"/>
    <w:rsid w:val="00E20DB8"/>
    <w:rsid w:val="00E218E7"/>
    <w:rsid w:val="00E21EFB"/>
    <w:rsid w:val="00E2254E"/>
    <w:rsid w:val="00E230F4"/>
    <w:rsid w:val="00E23598"/>
    <w:rsid w:val="00E2360A"/>
    <w:rsid w:val="00E23BA2"/>
    <w:rsid w:val="00E23BDB"/>
    <w:rsid w:val="00E241E9"/>
    <w:rsid w:val="00E242EC"/>
    <w:rsid w:val="00E2526A"/>
    <w:rsid w:val="00E25400"/>
    <w:rsid w:val="00E25D4E"/>
    <w:rsid w:val="00E25E44"/>
    <w:rsid w:val="00E25EAD"/>
    <w:rsid w:val="00E25F5D"/>
    <w:rsid w:val="00E261BD"/>
    <w:rsid w:val="00E266F1"/>
    <w:rsid w:val="00E26A1E"/>
    <w:rsid w:val="00E26EC4"/>
    <w:rsid w:val="00E2785E"/>
    <w:rsid w:val="00E27B0A"/>
    <w:rsid w:val="00E27D8E"/>
    <w:rsid w:val="00E27F6E"/>
    <w:rsid w:val="00E30092"/>
    <w:rsid w:val="00E305D7"/>
    <w:rsid w:val="00E310B7"/>
    <w:rsid w:val="00E318F1"/>
    <w:rsid w:val="00E318FE"/>
    <w:rsid w:val="00E31E90"/>
    <w:rsid w:val="00E3202E"/>
    <w:rsid w:val="00E32520"/>
    <w:rsid w:val="00E32A24"/>
    <w:rsid w:val="00E338EB"/>
    <w:rsid w:val="00E340A6"/>
    <w:rsid w:val="00E3477B"/>
    <w:rsid w:val="00E34F14"/>
    <w:rsid w:val="00E365C9"/>
    <w:rsid w:val="00E36943"/>
    <w:rsid w:val="00E36B63"/>
    <w:rsid w:val="00E36CA4"/>
    <w:rsid w:val="00E3745F"/>
    <w:rsid w:val="00E37658"/>
    <w:rsid w:val="00E4120F"/>
    <w:rsid w:val="00E41234"/>
    <w:rsid w:val="00E41978"/>
    <w:rsid w:val="00E41B7B"/>
    <w:rsid w:val="00E425A9"/>
    <w:rsid w:val="00E42869"/>
    <w:rsid w:val="00E42890"/>
    <w:rsid w:val="00E430E3"/>
    <w:rsid w:val="00E43CCD"/>
    <w:rsid w:val="00E44812"/>
    <w:rsid w:val="00E44A49"/>
    <w:rsid w:val="00E44C1E"/>
    <w:rsid w:val="00E456F2"/>
    <w:rsid w:val="00E462CB"/>
    <w:rsid w:val="00E4726E"/>
    <w:rsid w:val="00E474C3"/>
    <w:rsid w:val="00E47AAA"/>
    <w:rsid w:val="00E50576"/>
    <w:rsid w:val="00E5089E"/>
    <w:rsid w:val="00E50CBE"/>
    <w:rsid w:val="00E5132D"/>
    <w:rsid w:val="00E51532"/>
    <w:rsid w:val="00E51877"/>
    <w:rsid w:val="00E518E3"/>
    <w:rsid w:val="00E51D81"/>
    <w:rsid w:val="00E51DF4"/>
    <w:rsid w:val="00E52203"/>
    <w:rsid w:val="00E5233B"/>
    <w:rsid w:val="00E523B2"/>
    <w:rsid w:val="00E526C5"/>
    <w:rsid w:val="00E52B19"/>
    <w:rsid w:val="00E53369"/>
    <w:rsid w:val="00E5366F"/>
    <w:rsid w:val="00E53A6C"/>
    <w:rsid w:val="00E54068"/>
    <w:rsid w:val="00E55145"/>
    <w:rsid w:val="00E5544B"/>
    <w:rsid w:val="00E5552E"/>
    <w:rsid w:val="00E555E6"/>
    <w:rsid w:val="00E557C9"/>
    <w:rsid w:val="00E5588A"/>
    <w:rsid w:val="00E558C8"/>
    <w:rsid w:val="00E56328"/>
    <w:rsid w:val="00E56C7B"/>
    <w:rsid w:val="00E56E6F"/>
    <w:rsid w:val="00E57262"/>
    <w:rsid w:val="00E57FA6"/>
    <w:rsid w:val="00E60215"/>
    <w:rsid w:val="00E60646"/>
    <w:rsid w:val="00E607A5"/>
    <w:rsid w:val="00E60881"/>
    <w:rsid w:val="00E60885"/>
    <w:rsid w:val="00E6132B"/>
    <w:rsid w:val="00E6159E"/>
    <w:rsid w:val="00E6231E"/>
    <w:rsid w:val="00E62458"/>
    <w:rsid w:val="00E6257E"/>
    <w:rsid w:val="00E6281B"/>
    <w:rsid w:val="00E62993"/>
    <w:rsid w:val="00E63343"/>
    <w:rsid w:val="00E63363"/>
    <w:rsid w:val="00E633B9"/>
    <w:rsid w:val="00E63A70"/>
    <w:rsid w:val="00E63DA4"/>
    <w:rsid w:val="00E644FB"/>
    <w:rsid w:val="00E645A8"/>
    <w:rsid w:val="00E6493B"/>
    <w:rsid w:val="00E64E18"/>
    <w:rsid w:val="00E65456"/>
    <w:rsid w:val="00E65469"/>
    <w:rsid w:val="00E6663F"/>
    <w:rsid w:val="00E666A7"/>
    <w:rsid w:val="00E66BFC"/>
    <w:rsid w:val="00E66C24"/>
    <w:rsid w:val="00E674D8"/>
    <w:rsid w:val="00E702ED"/>
    <w:rsid w:val="00E70A7B"/>
    <w:rsid w:val="00E70BD7"/>
    <w:rsid w:val="00E70C2B"/>
    <w:rsid w:val="00E70F4D"/>
    <w:rsid w:val="00E710A2"/>
    <w:rsid w:val="00E7143D"/>
    <w:rsid w:val="00E715E4"/>
    <w:rsid w:val="00E720E4"/>
    <w:rsid w:val="00E724D3"/>
    <w:rsid w:val="00E7347C"/>
    <w:rsid w:val="00E73BA6"/>
    <w:rsid w:val="00E73F3E"/>
    <w:rsid w:val="00E7439C"/>
    <w:rsid w:val="00E7466E"/>
    <w:rsid w:val="00E74A6C"/>
    <w:rsid w:val="00E74D2A"/>
    <w:rsid w:val="00E74EC9"/>
    <w:rsid w:val="00E7505A"/>
    <w:rsid w:val="00E75509"/>
    <w:rsid w:val="00E757AF"/>
    <w:rsid w:val="00E75960"/>
    <w:rsid w:val="00E75E29"/>
    <w:rsid w:val="00E7607F"/>
    <w:rsid w:val="00E76497"/>
    <w:rsid w:val="00E76B08"/>
    <w:rsid w:val="00E77C19"/>
    <w:rsid w:val="00E805AA"/>
    <w:rsid w:val="00E807F0"/>
    <w:rsid w:val="00E8085B"/>
    <w:rsid w:val="00E8172E"/>
    <w:rsid w:val="00E81D0F"/>
    <w:rsid w:val="00E81D58"/>
    <w:rsid w:val="00E82A4D"/>
    <w:rsid w:val="00E8352D"/>
    <w:rsid w:val="00E83840"/>
    <w:rsid w:val="00E83A1C"/>
    <w:rsid w:val="00E844C4"/>
    <w:rsid w:val="00E84D0C"/>
    <w:rsid w:val="00E84DEA"/>
    <w:rsid w:val="00E853F0"/>
    <w:rsid w:val="00E85697"/>
    <w:rsid w:val="00E858BF"/>
    <w:rsid w:val="00E85D17"/>
    <w:rsid w:val="00E860CD"/>
    <w:rsid w:val="00E872A0"/>
    <w:rsid w:val="00E87353"/>
    <w:rsid w:val="00E9080C"/>
    <w:rsid w:val="00E90F3D"/>
    <w:rsid w:val="00E91268"/>
    <w:rsid w:val="00E91B02"/>
    <w:rsid w:val="00E91EEC"/>
    <w:rsid w:val="00E920BA"/>
    <w:rsid w:val="00E9245A"/>
    <w:rsid w:val="00E92857"/>
    <w:rsid w:val="00E92A0F"/>
    <w:rsid w:val="00E92EB6"/>
    <w:rsid w:val="00E92F2D"/>
    <w:rsid w:val="00E93B2C"/>
    <w:rsid w:val="00E93B47"/>
    <w:rsid w:val="00E944CE"/>
    <w:rsid w:val="00E9456E"/>
    <w:rsid w:val="00E9459C"/>
    <w:rsid w:val="00E94FD5"/>
    <w:rsid w:val="00E952F0"/>
    <w:rsid w:val="00E95AF8"/>
    <w:rsid w:val="00E9661F"/>
    <w:rsid w:val="00E9666B"/>
    <w:rsid w:val="00E96977"/>
    <w:rsid w:val="00E969C5"/>
    <w:rsid w:val="00E96BB7"/>
    <w:rsid w:val="00E9708C"/>
    <w:rsid w:val="00E97593"/>
    <w:rsid w:val="00E97CF6"/>
    <w:rsid w:val="00EA074B"/>
    <w:rsid w:val="00EA0FD7"/>
    <w:rsid w:val="00EA132C"/>
    <w:rsid w:val="00EA1B5F"/>
    <w:rsid w:val="00EA1BC1"/>
    <w:rsid w:val="00EA1BF5"/>
    <w:rsid w:val="00EA1D50"/>
    <w:rsid w:val="00EA1EB7"/>
    <w:rsid w:val="00EA20F8"/>
    <w:rsid w:val="00EA211B"/>
    <w:rsid w:val="00EA228C"/>
    <w:rsid w:val="00EA2482"/>
    <w:rsid w:val="00EA2FBF"/>
    <w:rsid w:val="00EA3096"/>
    <w:rsid w:val="00EA36BC"/>
    <w:rsid w:val="00EA379E"/>
    <w:rsid w:val="00EA3868"/>
    <w:rsid w:val="00EA3882"/>
    <w:rsid w:val="00EA4103"/>
    <w:rsid w:val="00EA43C8"/>
    <w:rsid w:val="00EA46E3"/>
    <w:rsid w:val="00EA4F91"/>
    <w:rsid w:val="00EA5076"/>
    <w:rsid w:val="00EA512B"/>
    <w:rsid w:val="00EA5684"/>
    <w:rsid w:val="00EA6052"/>
    <w:rsid w:val="00EA60F9"/>
    <w:rsid w:val="00EA63DD"/>
    <w:rsid w:val="00EA641D"/>
    <w:rsid w:val="00EA6955"/>
    <w:rsid w:val="00EA6AE2"/>
    <w:rsid w:val="00EB1057"/>
    <w:rsid w:val="00EB12E0"/>
    <w:rsid w:val="00EB20FC"/>
    <w:rsid w:val="00EB2669"/>
    <w:rsid w:val="00EB2884"/>
    <w:rsid w:val="00EB2B6F"/>
    <w:rsid w:val="00EB3673"/>
    <w:rsid w:val="00EB45FD"/>
    <w:rsid w:val="00EB4672"/>
    <w:rsid w:val="00EB52E1"/>
    <w:rsid w:val="00EB565D"/>
    <w:rsid w:val="00EB5F42"/>
    <w:rsid w:val="00EB5F9A"/>
    <w:rsid w:val="00EB5FB4"/>
    <w:rsid w:val="00EB60E8"/>
    <w:rsid w:val="00EB6D9F"/>
    <w:rsid w:val="00EB6F94"/>
    <w:rsid w:val="00EB727D"/>
    <w:rsid w:val="00EC016C"/>
    <w:rsid w:val="00EC04D5"/>
    <w:rsid w:val="00EC0C70"/>
    <w:rsid w:val="00EC0D19"/>
    <w:rsid w:val="00EC134C"/>
    <w:rsid w:val="00EC1F9E"/>
    <w:rsid w:val="00EC2301"/>
    <w:rsid w:val="00EC3C13"/>
    <w:rsid w:val="00EC3C24"/>
    <w:rsid w:val="00EC3D0E"/>
    <w:rsid w:val="00EC3D3B"/>
    <w:rsid w:val="00EC411F"/>
    <w:rsid w:val="00EC41E0"/>
    <w:rsid w:val="00EC43EC"/>
    <w:rsid w:val="00EC4662"/>
    <w:rsid w:val="00EC49C7"/>
    <w:rsid w:val="00EC4B37"/>
    <w:rsid w:val="00EC5051"/>
    <w:rsid w:val="00EC5244"/>
    <w:rsid w:val="00EC5A67"/>
    <w:rsid w:val="00EC5D5C"/>
    <w:rsid w:val="00EC663D"/>
    <w:rsid w:val="00EC6AA7"/>
    <w:rsid w:val="00EC6E02"/>
    <w:rsid w:val="00EC6F0C"/>
    <w:rsid w:val="00EC7084"/>
    <w:rsid w:val="00EC7EBE"/>
    <w:rsid w:val="00EC7F5B"/>
    <w:rsid w:val="00ED02B4"/>
    <w:rsid w:val="00ED0462"/>
    <w:rsid w:val="00ED0660"/>
    <w:rsid w:val="00ED09D4"/>
    <w:rsid w:val="00ED2245"/>
    <w:rsid w:val="00ED23D2"/>
    <w:rsid w:val="00ED334A"/>
    <w:rsid w:val="00ED3360"/>
    <w:rsid w:val="00ED3843"/>
    <w:rsid w:val="00ED38A3"/>
    <w:rsid w:val="00ED3C4A"/>
    <w:rsid w:val="00ED431D"/>
    <w:rsid w:val="00ED4563"/>
    <w:rsid w:val="00ED4639"/>
    <w:rsid w:val="00ED498A"/>
    <w:rsid w:val="00ED49D3"/>
    <w:rsid w:val="00ED4D43"/>
    <w:rsid w:val="00ED4F58"/>
    <w:rsid w:val="00ED59BB"/>
    <w:rsid w:val="00ED6D64"/>
    <w:rsid w:val="00ED6EFB"/>
    <w:rsid w:val="00ED7325"/>
    <w:rsid w:val="00ED78FD"/>
    <w:rsid w:val="00ED7BF0"/>
    <w:rsid w:val="00ED7F60"/>
    <w:rsid w:val="00EE0956"/>
    <w:rsid w:val="00EE0AFA"/>
    <w:rsid w:val="00EE0FA5"/>
    <w:rsid w:val="00EE18BC"/>
    <w:rsid w:val="00EE1E06"/>
    <w:rsid w:val="00EE2082"/>
    <w:rsid w:val="00EE26FD"/>
    <w:rsid w:val="00EE2B66"/>
    <w:rsid w:val="00EE30D9"/>
    <w:rsid w:val="00EE3938"/>
    <w:rsid w:val="00EE44B2"/>
    <w:rsid w:val="00EE45B6"/>
    <w:rsid w:val="00EE4C59"/>
    <w:rsid w:val="00EE4FD4"/>
    <w:rsid w:val="00EE54C4"/>
    <w:rsid w:val="00EE568F"/>
    <w:rsid w:val="00EE5995"/>
    <w:rsid w:val="00EE5DC7"/>
    <w:rsid w:val="00EE5E70"/>
    <w:rsid w:val="00EE6535"/>
    <w:rsid w:val="00EE6A0D"/>
    <w:rsid w:val="00EE6BB8"/>
    <w:rsid w:val="00EE6FB4"/>
    <w:rsid w:val="00EE73DC"/>
    <w:rsid w:val="00EE7648"/>
    <w:rsid w:val="00EE7765"/>
    <w:rsid w:val="00EE7877"/>
    <w:rsid w:val="00EE7B52"/>
    <w:rsid w:val="00EE7BC4"/>
    <w:rsid w:val="00EF098D"/>
    <w:rsid w:val="00EF0AC9"/>
    <w:rsid w:val="00EF0D21"/>
    <w:rsid w:val="00EF1270"/>
    <w:rsid w:val="00EF19DA"/>
    <w:rsid w:val="00EF1BD6"/>
    <w:rsid w:val="00EF1D31"/>
    <w:rsid w:val="00EF239C"/>
    <w:rsid w:val="00EF23E0"/>
    <w:rsid w:val="00EF255F"/>
    <w:rsid w:val="00EF2AAA"/>
    <w:rsid w:val="00EF2CA6"/>
    <w:rsid w:val="00EF2CAF"/>
    <w:rsid w:val="00EF2D9C"/>
    <w:rsid w:val="00EF2DD7"/>
    <w:rsid w:val="00EF3CEB"/>
    <w:rsid w:val="00EF43E4"/>
    <w:rsid w:val="00EF5241"/>
    <w:rsid w:val="00EF5265"/>
    <w:rsid w:val="00EF527C"/>
    <w:rsid w:val="00EF54F1"/>
    <w:rsid w:val="00EF5BA0"/>
    <w:rsid w:val="00EF601F"/>
    <w:rsid w:val="00EF60CB"/>
    <w:rsid w:val="00EF6405"/>
    <w:rsid w:val="00EF6CA8"/>
    <w:rsid w:val="00EF6CBC"/>
    <w:rsid w:val="00EF7091"/>
    <w:rsid w:val="00EF7212"/>
    <w:rsid w:val="00EF7321"/>
    <w:rsid w:val="00F005D5"/>
    <w:rsid w:val="00F0061F"/>
    <w:rsid w:val="00F00741"/>
    <w:rsid w:val="00F00ADB"/>
    <w:rsid w:val="00F00AE7"/>
    <w:rsid w:val="00F00E2B"/>
    <w:rsid w:val="00F0139B"/>
    <w:rsid w:val="00F013C3"/>
    <w:rsid w:val="00F0177F"/>
    <w:rsid w:val="00F01913"/>
    <w:rsid w:val="00F01996"/>
    <w:rsid w:val="00F019AB"/>
    <w:rsid w:val="00F01C97"/>
    <w:rsid w:val="00F02404"/>
    <w:rsid w:val="00F03D17"/>
    <w:rsid w:val="00F03E30"/>
    <w:rsid w:val="00F0443C"/>
    <w:rsid w:val="00F04B35"/>
    <w:rsid w:val="00F0502C"/>
    <w:rsid w:val="00F054BF"/>
    <w:rsid w:val="00F058D5"/>
    <w:rsid w:val="00F05ACC"/>
    <w:rsid w:val="00F06CE4"/>
    <w:rsid w:val="00F073FA"/>
    <w:rsid w:val="00F07584"/>
    <w:rsid w:val="00F0779C"/>
    <w:rsid w:val="00F0785D"/>
    <w:rsid w:val="00F079F1"/>
    <w:rsid w:val="00F07DEC"/>
    <w:rsid w:val="00F1013E"/>
    <w:rsid w:val="00F105A1"/>
    <w:rsid w:val="00F106A0"/>
    <w:rsid w:val="00F1098D"/>
    <w:rsid w:val="00F109A3"/>
    <w:rsid w:val="00F10A7B"/>
    <w:rsid w:val="00F10AA7"/>
    <w:rsid w:val="00F10C76"/>
    <w:rsid w:val="00F10C88"/>
    <w:rsid w:val="00F11053"/>
    <w:rsid w:val="00F11243"/>
    <w:rsid w:val="00F1131C"/>
    <w:rsid w:val="00F11598"/>
    <w:rsid w:val="00F117AE"/>
    <w:rsid w:val="00F117DC"/>
    <w:rsid w:val="00F12987"/>
    <w:rsid w:val="00F12DA6"/>
    <w:rsid w:val="00F12DCC"/>
    <w:rsid w:val="00F13220"/>
    <w:rsid w:val="00F13A0A"/>
    <w:rsid w:val="00F13A0D"/>
    <w:rsid w:val="00F14C1C"/>
    <w:rsid w:val="00F14D34"/>
    <w:rsid w:val="00F14D67"/>
    <w:rsid w:val="00F154B2"/>
    <w:rsid w:val="00F156CC"/>
    <w:rsid w:val="00F15855"/>
    <w:rsid w:val="00F15A7B"/>
    <w:rsid w:val="00F16700"/>
    <w:rsid w:val="00F16723"/>
    <w:rsid w:val="00F16AC8"/>
    <w:rsid w:val="00F16C3A"/>
    <w:rsid w:val="00F16EAA"/>
    <w:rsid w:val="00F16EB4"/>
    <w:rsid w:val="00F17212"/>
    <w:rsid w:val="00F173EA"/>
    <w:rsid w:val="00F17606"/>
    <w:rsid w:val="00F17652"/>
    <w:rsid w:val="00F17681"/>
    <w:rsid w:val="00F179EE"/>
    <w:rsid w:val="00F20638"/>
    <w:rsid w:val="00F206E9"/>
    <w:rsid w:val="00F207B1"/>
    <w:rsid w:val="00F207E8"/>
    <w:rsid w:val="00F208D4"/>
    <w:rsid w:val="00F20B8D"/>
    <w:rsid w:val="00F21495"/>
    <w:rsid w:val="00F21890"/>
    <w:rsid w:val="00F21ECE"/>
    <w:rsid w:val="00F22591"/>
    <w:rsid w:val="00F228DF"/>
    <w:rsid w:val="00F231B0"/>
    <w:rsid w:val="00F2351D"/>
    <w:rsid w:val="00F23BE7"/>
    <w:rsid w:val="00F23BF9"/>
    <w:rsid w:val="00F24537"/>
    <w:rsid w:val="00F24B59"/>
    <w:rsid w:val="00F24BBB"/>
    <w:rsid w:val="00F2507B"/>
    <w:rsid w:val="00F253E6"/>
    <w:rsid w:val="00F25836"/>
    <w:rsid w:val="00F2608A"/>
    <w:rsid w:val="00F26164"/>
    <w:rsid w:val="00F26231"/>
    <w:rsid w:val="00F262AC"/>
    <w:rsid w:val="00F2671E"/>
    <w:rsid w:val="00F26F16"/>
    <w:rsid w:val="00F27C48"/>
    <w:rsid w:val="00F300DF"/>
    <w:rsid w:val="00F300F3"/>
    <w:rsid w:val="00F30693"/>
    <w:rsid w:val="00F30723"/>
    <w:rsid w:val="00F30C2F"/>
    <w:rsid w:val="00F30C77"/>
    <w:rsid w:val="00F30CB2"/>
    <w:rsid w:val="00F30DD2"/>
    <w:rsid w:val="00F311F1"/>
    <w:rsid w:val="00F31B36"/>
    <w:rsid w:val="00F31FE5"/>
    <w:rsid w:val="00F3248B"/>
    <w:rsid w:val="00F32E44"/>
    <w:rsid w:val="00F3302D"/>
    <w:rsid w:val="00F3406C"/>
    <w:rsid w:val="00F3419B"/>
    <w:rsid w:val="00F3435D"/>
    <w:rsid w:val="00F343CF"/>
    <w:rsid w:val="00F344D0"/>
    <w:rsid w:val="00F344F0"/>
    <w:rsid w:val="00F345BF"/>
    <w:rsid w:val="00F345C6"/>
    <w:rsid w:val="00F349EB"/>
    <w:rsid w:val="00F3520A"/>
    <w:rsid w:val="00F3536F"/>
    <w:rsid w:val="00F3647F"/>
    <w:rsid w:val="00F364DC"/>
    <w:rsid w:val="00F36A0A"/>
    <w:rsid w:val="00F37680"/>
    <w:rsid w:val="00F4024F"/>
    <w:rsid w:val="00F40A4B"/>
    <w:rsid w:val="00F40DD8"/>
    <w:rsid w:val="00F41179"/>
    <w:rsid w:val="00F41980"/>
    <w:rsid w:val="00F420B7"/>
    <w:rsid w:val="00F42565"/>
    <w:rsid w:val="00F42B88"/>
    <w:rsid w:val="00F43A78"/>
    <w:rsid w:val="00F43DA0"/>
    <w:rsid w:val="00F43F3E"/>
    <w:rsid w:val="00F442B9"/>
    <w:rsid w:val="00F443D4"/>
    <w:rsid w:val="00F446B9"/>
    <w:rsid w:val="00F44E9E"/>
    <w:rsid w:val="00F45575"/>
    <w:rsid w:val="00F455E8"/>
    <w:rsid w:val="00F46231"/>
    <w:rsid w:val="00F463A7"/>
    <w:rsid w:val="00F46444"/>
    <w:rsid w:val="00F464FB"/>
    <w:rsid w:val="00F4662D"/>
    <w:rsid w:val="00F46973"/>
    <w:rsid w:val="00F46B99"/>
    <w:rsid w:val="00F46CAB"/>
    <w:rsid w:val="00F479C5"/>
    <w:rsid w:val="00F50168"/>
    <w:rsid w:val="00F50A8D"/>
    <w:rsid w:val="00F50B67"/>
    <w:rsid w:val="00F50EB6"/>
    <w:rsid w:val="00F513BE"/>
    <w:rsid w:val="00F516D3"/>
    <w:rsid w:val="00F5196C"/>
    <w:rsid w:val="00F51DC3"/>
    <w:rsid w:val="00F5262C"/>
    <w:rsid w:val="00F527CD"/>
    <w:rsid w:val="00F52827"/>
    <w:rsid w:val="00F52C0A"/>
    <w:rsid w:val="00F52E59"/>
    <w:rsid w:val="00F536A7"/>
    <w:rsid w:val="00F53F8F"/>
    <w:rsid w:val="00F54148"/>
    <w:rsid w:val="00F543C9"/>
    <w:rsid w:val="00F544C6"/>
    <w:rsid w:val="00F54616"/>
    <w:rsid w:val="00F54C3D"/>
    <w:rsid w:val="00F54CEC"/>
    <w:rsid w:val="00F5505D"/>
    <w:rsid w:val="00F5539E"/>
    <w:rsid w:val="00F554D8"/>
    <w:rsid w:val="00F55B0D"/>
    <w:rsid w:val="00F55B67"/>
    <w:rsid w:val="00F5635F"/>
    <w:rsid w:val="00F565E2"/>
    <w:rsid w:val="00F56688"/>
    <w:rsid w:val="00F5687F"/>
    <w:rsid w:val="00F56956"/>
    <w:rsid w:val="00F56B6D"/>
    <w:rsid w:val="00F56FFA"/>
    <w:rsid w:val="00F5705B"/>
    <w:rsid w:val="00F5724E"/>
    <w:rsid w:val="00F5739A"/>
    <w:rsid w:val="00F573C0"/>
    <w:rsid w:val="00F57481"/>
    <w:rsid w:val="00F57717"/>
    <w:rsid w:val="00F57B77"/>
    <w:rsid w:val="00F57F6C"/>
    <w:rsid w:val="00F57FCA"/>
    <w:rsid w:val="00F60089"/>
    <w:rsid w:val="00F6052D"/>
    <w:rsid w:val="00F605F7"/>
    <w:rsid w:val="00F60F08"/>
    <w:rsid w:val="00F6117E"/>
    <w:rsid w:val="00F611C8"/>
    <w:rsid w:val="00F6139D"/>
    <w:rsid w:val="00F61AE6"/>
    <w:rsid w:val="00F61BFA"/>
    <w:rsid w:val="00F61D97"/>
    <w:rsid w:val="00F62086"/>
    <w:rsid w:val="00F62A16"/>
    <w:rsid w:val="00F630BC"/>
    <w:rsid w:val="00F63787"/>
    <w:rsid w:val="00F63F3F"/>
    <w:rsid w:val="00F6438F"/>
    <w:rsid w:val="00F64892"/>
    <w:rsid w:val="00F64C26"/>
    <w:rsid w:val="00F64E49"/>
    <w:rsid w:val="00F6543C"/>
    <w:rsid w:val="00F654C1"/>
    <w:rsid w:val="00F65974"/>
    <w:rsid w:val="00F65E01"/>
    <w:rsid w:val="00F66D9D"/>
    <w:rsid w:val="00F67037"/>
    <w:rsid w:val="00F6746E"/>
    <w:rsid w:val="00F677A6"/>
    <w:rsid w:val="00F67B2D"/>
    <w:rsid w:val="00F67E1B"/>
    <w:rsid w:val="00F7019C"/>
    <w:rsid w:val="00F707B7"/>
    <w:rsid w:val="00F70C1D"/>
    <w:rsid w:val="00F70FC1"/>
    <w:rsid w:val="00F71058"/>
    <w:rsid w:val="00F71FCB"/>
    <w:rsid w:val="00F725A5"/>
    <w:rsid w:val="00F725FB"/>
    <w:rsid w:val="00F727B3"/>
    <w:rsid w:val="00F72AE0"/>
    <w:rsid w:val="00F73890"/>
    <w:rsid w:val="00F739DE"/>
    <w:rsid w:val="00F73B3B"/>
    <w:rsid w:val="00F73E55"/>
    <w:rsid w:val="00F73F64"/>
    <w:rsid w:val="00F746B0"/>
    <w:rsid w:val="00F748F8"/>
    <w:rsid w:val="00F74985"/>
    <w:rsid w:val="00F74FDE"/>
    <w:rsid w:val="00F75A24"/>
    <w:rsid w:val="00F75D97"/>
    <w:rsid w:val="00F76068"/>
    <w:rsid w:val="00F76073"/>
    <w:rsid w:val="00F76467"/>
    <w:rsid w:val="00F764F1"/>
    <w:rsid w:val="00F767C7"/>
    <w:rsid w:val="00F7717D"/>
    <w:rsid w:val="00F77C0D"/>
    <w:rsid w:val="00F77D8F"/>
    <w:rsid w:val="00F807BE"/>
    <w:rsid w:val="00F80A5B"/>
    <w:rsid w:val="00F80EEA"/>
    <w:rsid w:val="00F811ED"/>
    <w:rsid w:val="00F81825"/>
    <w:rsid w:val="00F81E45"/>
    <w:rsid w:val="00F8256D"/>
    <w:rsid w:val="00F826C3"/>
    <w:rsid w:val="00F82787"/>
    <w:rsid w:val="00F828DB"/>
    <w:rsid w:val="00F83368"/>
    <w:rsid w:val="00F8356B"/>
    <w:rsid w:val="00F8357B"/>
    <w:rsid w:val="00F8370A"/>
    <w:rsid w:val="00F8387E"/>
    <w:rsid w:val="00F83AF1"/>
    <w:rsid w:val="00F83C2B"/>
    <w:rsid w:val="00F83E8C"/>
    <w:rsid w:val="00F846E0"/>
    <w:rsid w:val="00F8528E"/>
    <w:rsid w:val="00F85642"/>
    <w:rsid w:val="00F85C06"/>
    <w:rsid w:val="00F85C65"/>
    <w:rsid w:val="00F85DD8"/>
    <w:rsid w:val="00F86342"/>
    <w:rsid w:val="00F86371"/>
    <w:rsid w:val="00F864CD"/>
    <w:rsid w:val="00F866BD"/>
    <w:rsid w:val="00F867B7"/>
    <w:rsid w:val="00F867C1"/>
    <w:rsid w:val="00F8680B"/>
    <w:rsid w:val="00F86E6E"/>
    <w:rsid w:val="00F86E82"/>
    <w:rsid w:val="00F86F3D"/>
    <w:rsid w:val="00F87A7F"/>
    <w:rsid w:val="00F87F15"/>
    <w:rsid w:val="00F87F4C"/>
    <w:rsid w:val="00F900FE"/>
    <w:rsid w:val="00F9028E"/>
    <w:rsid w:val="00F91375"/>
    <w:rsid w:val="00F918F2"/>
    <w:rsid w:val="00F919CE"/>
    <w:rsid w:val="00F92724"/>
    <w:rsid w:val="00F929A4"/>
    <w:rsid w:val="00F929B0"/>
    <w:rsid w:val="00F93801"/>
    <w:rsid w:val="00F943ED"/>
    <w:rsid w:val="00F9444B"/>
    <w:rsid w:val="00F9452F"/>
    <w:rsid w:val="00F94905"/>
    <w:rsid w:val="00F94CBE"/>
    <w:rsid w:val="00F94D5B"/>
    <w:rsid w:val="00F953AC"/>
    <w:rsid w:val="00F9567A"/>
    <w:rsid w:val="00F957C8"/>
    <w:rsid w:val="00F95B82"/>
    <w:rsid w:val="00F96F6E"/>
    <w:rsid w:val="00F97566"/>
    <w:rsid w:val="00F97A5C"/>
    <w:rsid w:val="00F97B84"/>
    <w:rsid w:val="00F97EBD"/>
    <w:rsid w:val="00FA0394"/>
    <w:rsid w:val="00FA0C22"/>
    <w:rsid w:val="00FA2176"/>
    <w:rsid w:val="00FA23E7"/>
    <w:rsid w:val="00FA2823"/>
    <w:rsid w:val="00FA320A"/>
    <w:rsid w:val="00FA3ED3"/>
    <w:rsid w:val="00FA4088"/>
    <w:rsid w:val="00FA45E7"/>
    <w:rsid w:val="00FA45FD"/>
    <w:rsid w:val="00FA470C"/>
    <w:rsid w:val="00FA4B27"/>
    <w:rsid w:val="00FA4CEC"/>
    <w:rsid w:val="00FA566D"/>
    <w:rsid w:val="00FA5774"/>
    <w:rsid w:val="00FA57E8"/>
    <w:rsid w:val="00FA5C70"/>
    <w:rsid w:val="00FA5ED9"/>
    <w:rsid w:val="00FA638C"/>
    <w:rsid w:val="00FA65BA"/>
    <w:rsid w:val="00FA679A"/>
    <w:rsid w:val="00FA69B3"/>
    <w:rsid w:val="00FA6D46"/>
    <w:rsid w:val="00FA6F9E"/>
    <w:rsid w:val="00FA71BD"/>
    <w:rsid w:val="00FA7F4C"/>
    <w:rsid w:val="00FA7F95"/>
    <w:rsid w:val="00FA7F99"/>
    <w:rsid w:val="00FB0579"/>
    <w:rsid w:val="00FB0AF0"/>
    <w:rsid w:val="00FB0DEB"/>
    <w:rsid w:val="00FB0FA8"/>
    <w:rsid w:val="00FB16EF"/>
    <w:rsid w:val="00FB1A33"/>
    <w:rsid w:val="00FB1C0F"/>
    <w:rsid w:val="00FB1FAD"/>
    <w:rsid w:val="00FB275F"/>
    <w:rsid w:val="00FB2EFD"/>
    <w:rsid w:val="00FB33F7"/>
    <w:rsid w:val="00FB4AE5"/>
    <w:rsid w:val="00FB4C67"/>
    <w:rsid w:val="00FB5292"/>
    <w:rsid w:val="00FB5C8F"/>
    <w:rsid w:val="00FB5D75"/>
    <w:rsid w:val="00FB607B"/>
    <w:rsid w:val="00FB6573"/>
    <w:rsid w:val="00FB6EA3"/>
    <w:rsid w:val="00FB700F"/>
    <w:rsid w:val="00FB7250"/>
    <w:rsid w:val="00FB7741"/>
    <w:rsid w:val="00FB7AB0"/>
    <w:rsid w:val="00FB7D2D"/>
    <w:rsid w:val="00FC0046"/>
    <w:rsid w:val="00FC085D"/>
    <w:rsid w:val="00FC0B0C"/>
    <w:rsid w:val="00FC0BF0"/>
    <w:rsid w:val="00FC0E8D"/>
    <w:rsid w:val="00FC1026"/>
    <w:rsid w:val="00FC1279"/>
    <w:rsid w:val="00FC13E8"/>
    <w:rsid w:val="00FC1815"/>
    <w:rsid w:val="00FC2C2C"/>
    <w:rsid w:val="00FC3759"/>
    <w:rsid w:val="00FC3E94"/>
    <w:rsid w:val="00FC3F78"/>
    <w:rsid w:val="00FC3FCE"/>
    <w:rsid w:val="00FC449C"/>
    <w:rsid w:val="00FC4E87"/>
    <w:rsid w:val="00FC502B"/>
    <w:rsid w:val="00FC5226"/>
    <w:rsid w:val="00FC5EC1"/>
    <w:rsid w:val="00FC6620"/>
    <w:rsid w:val="00FC6865"/>
    <w:rsid w:val="00FC6BD2"/>
    <w:rsid w:val="00FC79B5"/>
    <w:rsid w:val="00FC7B94"/>
    <w:rsid w:val="00FD0028"/>
    <w:rsid w:val="00FD076B"/>
    <w:rsid w:val="00FD0892"/>
    <w:rsid w:val="00FD0A20"/>
    <w:rsid w:val="00FD0AA3"/>
    <w:rsid w:val="00FD0C33"/>
    <w:rsid w:val="00FD1710"/>
    <w:rsid w:val="00FD1A7D"/>
    <w:rsid w:val="00FD1B6A"/>
    <w:rsid w:val="00FD1D20"/>
    <w:rsid w:val="00FD1DA1"/>
    <w:rsid w:val="00FD20A7"/>
    <w:rsid w:val="00FD36A9"/>
    <w:rsid w:val="00FD39E3"/>
    <w:rsid w:val="00FD3E3F"/>
    <w:rsid w:val="00FD3EB6"/>
    <w:rsid w:val="00FD4AB1"/>
    <w:rsid w:val="00FD4BEF"/>
    <w:rsid w:val="00FD4EF5"/>
    <w:rsid w:val="00FD5015"/>
    <w:rsid w:val="00FD592B"/>
    <w:rsid w:val="00FD5A4C"/>
    <w:rsid w:val="00FD5C53"/>
    <w:rsid w:val="00FD5D4A"/>
    <w:rsid w:val="00FD617A"/>
    <w:rsid w:val="00FD687A"/>
    <w:rsid w:val="00FD6A47"/>
    <w:rsid w:val="00FD6B26"/>
    <w:rsid w:val="00FD6DEE"/>
    <w:rsid w:val="00FD71F2"/>
    <w:rsid w:val="00FD77A3"/>
    <w:rsid w:val="00FD7CB3"/>
    <w:rsid w:val="00FD7F84"/>
    <w:rsid w:val="00FE0510"/>
    <w:rsid w:val="00FE06A7"/>
    <w:rsid w:val="00FE09A2"/>
    <w:rsid w:val="00FE123A"/>
    <w:rsid w:val="00FE12AA"/>
    <w:rsid w:val="00FE138F"/>
    <w:rsid w:val="00FE196D"/>
    <w:rsid w:val="00FE1BA2"/>
    <w:rsid w:val="00FE1E4E"/>
    <w:rsid w:val="00FE2A90"/>
    <w:rsid w:val="00FE3224"/>
    <w:rsid w:val="00FE33A8"/>
    <w:rsid w:val="00FE3586"/>
    <w:rsid w:val="00FE42FF"/>
    <w:rsid w:val="00FE4707"/>
    <w:rsid w:val="00FE475E"/>
    <w:rsid w:val="00FE4898"/>
    <w:rsid w:val="00FE58B9"/>
    <w:rsid w:val="00FE648C"/>
    <w:rsid w:val="00FE64BE"/>
    <w:rsid w:val="00FE6723"/>
    <w:rsid w:val="00FE6CC7"/>
    <w:rsid w:val="00FE6FCF"/>
    <w:rsid w:val="00FE77A7"/>
    <w:rsid w:val="00FE799C"/>
    <w:rsid w:val="00FE7C5A"/>
    <w:rsid w:val="00FE7FDC"/>
    <w:rsid w:val="00FF0008"/>
    <w:rsid w:val="00FF0105"/>
    <w:rsid w:val="00FF0460"/>
    <w:rsid w:val="00FF098E"/>
    <w:rsid w:val="00FF0A4A"/>
    <w:rsid w:val="00FF1927"/>
    <w:rsid w:val="00FF1AFD"/>
    <w:rsid w:val="00FF23BC"/>
    <w:rsid w:val="00FF2465"/>
    <w:rsid w:val="00FF251F"/>
    <w:rsid w:val="00FF2A3E"/>
    <w:rsid w:val="00FF2C02"/>
    <w:rsid w:val="00FF32ED"/>
    <w:rsid w:val="00FF3C9C"/>
    <w:rsid w:val="00FF3E73"/>
    <w:rsid w:val="00FF3F58"/>
    <w:rsid w:val="00FF41D1"/>
    <w:rsid w:val="00FF4352"/>
    <w:rsid w:val="00FF483F"/>
    <w:rsid w:val="00FF4A50"/>
    <w:rsid w:val="00FF57B7"/>
    <w:rsid w:val="00FF5CE8"/>
    <w:rsid w:val="00FF6115"/>
    <w:rsid w:val="00FF66DD"/>
    <w:rsid w:val="00FF6A57"/>
    <w:rsid w:val="00FF7668"/>
    <w:rsid w:val="00FF7700"/>
    <w:rsid w:val="00FF7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C1462"/>
  <w15:chartTrackingRefBased/>
  <w15:docId w15:val="{29E7B3C4-E727-0649-8A68-6B0C0C179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79E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A7E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D31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D31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link w:val="ListParagraphChar"/>
    <w:uiPriority w:val="34"/>
    <w:qFormat/>
    <w:rsid w:val="00893F62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CommentReference">
    <w:name w:val="annotation reference"/>
    <w:basedOn w:val="DefaultParagraphFont"/>
    <w:uiPriority w:val="99"/>
    <w:semiHidden/>
    <w:unhideWhenUsed/>
    <w:rsid w:val="00A84A7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84A7C"/>
    <w:rPr>
      <w:rFonts w:asciiTheme="minorHAnsi" w:eastAsia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84A7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84A7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84A7C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8087A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180775"/>
    <w:rPr>
      <w:color w:val="808080"/>
    </w:rPr>
  </w:style>
  <w:style w:type="character" w:customStyle="1" w:styleId="apple-converted-space">
    <w:name w:val="apple-converted-space"/>
    <w:basedOn w:val="DefaultParagraphFont"/>
    <w:rsid w:val="00687D75"/>
  </w:style>
  <w:style w:type="character" w:styleId="Hyperlink">
    <w:name w:val="Hyperlink"/>
    <w:basedOn w:val="DefaultParagraphFont"/>
    <w:uiPriority w:val="99"/>
    <w:unhideWhenUsed/>
    <w:rsid w:val="00687D7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87D75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35859"/>
    <w:rPr>
      <w:rFonts w:ascii="Times New Roman" w:eastAsia="Times New Roman" w:hAnsi="Times New Roman" w:cs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C90C4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A7E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period">
    <w:name w:val="period"/>
    <w:basedOn w:val="DefaultParagraphFont"/>
    <w:rsid w:val="00940ABF"/>
  </w:style>
  <w:style w:type="character" w:customStyle="1" w:styleId="cit">
    <w:name w:val="cit"/>
    <w:basedOn w:val="DefaultParagraphFont"/>
    <w:rsid w:val="00940ABF"/>
  </w:style>
  <w:style w:type="character" w:customStyle="1" w:styleId="citation-doi">
    <w:name w:val="citation-doi"/>
    <w:basedOn w:val="DefaultParagraphFont"/>
    <w:rsid w:val="00940ABF"/>
  </w:style>
  <w:style w:type="character" w:customStyle="1" w:styleId="secondary-date">
    <w:name w:val="secondary-date"/>
    <w:basedOn w:val="DefaultParagraphFont"/>
    <w:rsid w:val="00940ABF"/>
  </w:style>
  <w:style w:type="character" w:customStyle="1" w:styleId="authors-list-item">
    <w:name w:val="authors-list-item"/>
    <w:basedOn w:val="DefaultParagraphFont"/>
    <w:rsid w:val="00940ABF"/>
  </w:style>
  <w:style w:type="character" w:customStyle="1" w:styleId="author-sup-separator">
    <w:name w:val="author-sup-separator"/>
    <w:basedOn w:val="DefaultParagraphFont"/>
    <w:rsid w:val="00940ABF"/>
  </w:style>
  <w:style w:type="character" w:customStyle="1" w:styleId="comma">
    <w:name w:val="comma"/>
    <w:basedOn w:val="DefaultParagraphFont"/>
    <w:rsid w:val="00940ABF"/>
  </w:style>
  <w:style w:type="character" w:customStyle="1" w:styleId="primary-heading">
    <w:name w:val="primary-heading"/>
    <w:basedOn w:val="DefaultParagraphFont"/>
    <w:rsid w:val="008C1119"/>
  </w:style>
  <w:style w:type="character" w:customStyle="1" w:styleId="epub-state">
    <w:name w:val="epub-state"/>
    <w:basedOn w:val="DefaultParagraphFont"/>
    <w:rsid w:val="008C1119"/>
  </w:style>
  <w:style w:type="character" w:customStyle="1" w:styleId="epub-date">
    <w:name w:val="epub-date"/>
    <w:basedOn w:val="DefaultParagraphFont"/>
    <w:rsid w:val="008C1119"/>
  </w:style>
  <w:style w:type="character" w:customStyle="1" w:styleId="person-group">
    <w:name w:val="person-group"/>
    <w:basedOn w:val="DefaultParagraphFont"/>
    <w:rsid w:val="008C1119"/>
  </w:style>
  <w:style w:type="character" w:customStyle="1" w:styleId="doi">
    <w:name w:val="doi"/>
    <w:basedOn w:val="DefaultParagraphFont"/>
    <w:rsid w:val="007859AA"/>
  </w:style>
  <w:style w:type="character" w:customStyle="1" w:styleId="fm-citation-ids-label">
    <w:name w:val="fm-citation-ids-label"/>
    <w:basedOn w:val="DefaultParagraphFont"/>
    <w:rsid w:val="007859AA"/>
  </w:style>
  <w:style w:type="character" w:customStyle="1" w:styleId="ref-journal">
    <w:name w:val="ref-journal"/>
    <w:basedOn w:val="DefaultParagraphFont"/>
    <w:rsid w:val="007859AA"/>
  </w:style>
  <w:style w:type="character" w:customStyle="1" w:styleId="ref-vol">
    <w:name w:val="ref-vol"/>
    <w:basedOn w:val="DefaultParagraphFont"/>
    <w:rsid w:val="007859AA"/>
  </w:style>
  <w:style w:type="paragraph" w:customStyle="1" w:styleId="11">
    <w:name w:val="11"/>
    <w:basedOn w:val="Normal"/>
    <w:rsid w:val="005212C0"/>
    <w:rPr>
      <w:rFonts w:eastAsia="Calibri"/>
      <w:sz w:val="20"/>
      <w:szCs w:val="2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E6DD7"/>
    <w:rPr>
      <w:color w:val="605E5C"/>
      <w:shd w:val="clear" w:color="auto" w:fill="E1DFDD"/>
    </w:rPr>
  </w:style>
  <w:style w:type="paragraph" w:customStyle="1" w:styleId="EndNoteBibliographyTitle">
    <w:name w:val="EndNote Bibliography Title"/>
    <w:basedOn w:val="Normal"/>
    <w:link w:val="EndNoteBibliographyTitleChar"/>
    <w:rsid w:val="00A97459"/>
    <w:pPr>
      <w:jc w:val="center"/>
    </w:pPr>
  </w:style>
  <w:style w:type="character" w:customStyle="1" w:styleId="EndNoteBibliographyTitleChar">
    <w:name w:val="EndNote Bibliography Title Char"/>
    <w:basedOn w:val="DefaultParagraphFont"/>
    <w:link w:val="EndNoteBibliographyTitle"/>
    <w:rsid w:val="00A97459"/>
    <w:rPr>
      <w:rFonts w:ascii="Times New Roman" w:eastAsia="Times New Roman" w:hAnsi="Times New Roman" w:cs="Times New Roman"/>
    </w:rPr>
  </w:style>
  <w:style w:type="paragraph" w:customStyle="1" w:styleId="EndNoteBibliography">
    <w:name w:val="EndNote Bibliography"/>
    <w:basedOn w:val="Normal"/>
    <w:link w:val="EndNoteBibliographyChar"/>
    <w:rsid w:val="00A97459"/>
  </w:style>
  <w:style w:type="character" w:customStyle="1" w:styleId="EndNoteBibliographyChar">
    <w:name w:val="EndNote Bibliography Char"/>
    <w:basedOn w:val="DefaultParagraphFont"/>
    <w:link w:val="EndNoteBibliography"/>
    <w:rsid w:val="00A97459"/>
    <w:rPr>
      <w:rFonts w:ascii="Times New Roman" w:eastAsia="Times New Roman" w:hAnsi="Times New Roman" w:cs="Times New Roman"/>
    </w:rPr>
  </w:style>
  <w:style w:type="character" w:customStyle="1" w:styleId="facultycontactinfolabel">
    <w:name w:val="facultycontactinfo__label"/>
    <w:basedOn w:val="DefaultParagraphFont"/>
    <w:rsid w:val="00C33B22"/>
  </w:style>
  <w:style w:type="character" w:customStyle="1" w:styleId="facultycontactinfovalue">
    <w:name w:val="facultycontactinfo__value"/>
    <w:basedOn w:val="DefaultParagraphFont"/>
    <w:rsid w:val="00C33B22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CB764E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E5B1C"/>
  </w:style>
  <w:style w:type="character" w:customStyle="1" w:styleId="ref-title">
    <w:name w:val="ref-title"/>
    <w:basedOn w:val="DefaultParagraphFont"/>
    <w:rsid w:val="000B5592"/>
  </w:style>
  <w:style w:type="character" w:customStyle="1" w:styleId="author">
    <w:name w:val="author"/>
    <w:basedOn w:val="DefaultParagraphFont"/>
    <w:rsid w:val="000B5592"/>
  </w:style>
  <w:style w:type="character" w:customStyle="1" w:styleId="chaptertitle">
    <w:name w:val="chaptertitle"/>
    <w:basedOn w:val="DefaultParagraphFont"/>
    <w:rsid w:val="000B5592"/>
  </w:style>
  <w:style w:type="character" w:customStyle="1" w:styleId="editor">
    <w:name w:val="editor"/>
    <w:basedOn w:val="DefaultParagraphFont"/>
    <w:rsid w:val="000B5592"/>
  </w:style>
  <w:style w:type="character" w:customStyle="1" w:styleId="booktitle">
    <w:name w:val="booktitle"/>
    <w:basedOn w:val="DefaultParagraphFont"/>
    <w:rsid w:val="000B5592"/>
  </w:style>
  <w:style w:type="character" w:customStyle="1" w:styleId="pubyear">
    <w:name w:val="pubyear"/>
    <w:basedOn w:val="DefaultParagraphFont"/>
    <w:rsid w:val="000B5592"/>
  </w:style>
  <w:style w:type="character" w:customStyle="1" w:styleId="UnresolvedMention4">
    <w:name w:val="Unresolved Mention4"/>
    <w:basedOn w:val="DefaultParagraphFont"/>
    <w:uiPriority w:val="99"/>
    <w:semiHidden/>
    <w:unhideWhenUsed/>
    <w:rsid w:val="007C3991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E2098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8642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4214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4214"/>
  </w:style>
  <w:style w:type="paragraph" w:styleId="Header">
    <w:name w:val="header"/>
    <w:basedOn w:val="Normal"/>
    <w:link w:val="HeaderChar"/>
    <w:uiPriority w:val="99"/>
    <w:unhideWhenUsed/>
    <w:rsid w:val="00EC3D0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C3D0E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6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75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43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45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809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7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9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3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0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175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67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2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3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6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1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4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7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19902">
              <w:marLeft w:val="0"/>
              <w:marRight w:val="0"/>
              <w:marTop w:val="0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2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54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643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3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22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6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63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0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31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16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54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7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33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75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929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6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6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64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1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0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7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1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567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5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27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191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4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289191">
              <w:marLeft w:val="0"/>
              <w:marRight w:val="0"/>
              <w:marTop w:val="0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432749">
          <w:marLeft w:val="0"/>
          <w:marRight w:val="0"/>
          <w:marTop w:val="165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620242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8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41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6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46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1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93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9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1584">
              <w:marLeft w:val="0"/>
              <w:marRight w:val="0"/>
              <w:marTop w:val="0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196191">
          <w:marLeft w:val="0"/>
          <w:marRight w:val="0"/>
          <w:marTop w:val="165"/>
          <w:marBottom w:val="16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318741">
                  <w:marLeft w:val="0"/>
                  <w:marRight w:val="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09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9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28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6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652132">
              <w:marLeft w:val="1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71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4106703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9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7311339">
          <w:marLeft w:val="0"/>
          <w:marRight w:val="0"/>
          <w:marTop w:val="166"/>
          <w:marBottom w:val="16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0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90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3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1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526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8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8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3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3088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52973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382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092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8456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89173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9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62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43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91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650878">
              <w:marLeft w:val="0"/>
              <w:marRight w:val="0"/>
              <w:marTop w:val="0"/>
              <w:marBottom w:val="16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10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6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4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5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3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7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48218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98976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2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01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7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176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833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343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29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02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4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2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70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111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02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635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17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455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4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828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86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5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1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6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03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14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75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663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4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4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9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0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9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microsoft.com/office/2011/relationships/people" Target="people.xml"/><Relationship Id="rId7" Type="http://schemas.openxmlformats.org/officeDocument/2006/relationships/settings" Target="settings.xml"/><Relationship Id="rId12" Type="http://schemas.openxmlformats.org/officeDocument/2006/relationships/image" Target="media/image2.em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emf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854D994BA528B468A06B93AA32BF552" ma:contentTypeVersion="14" ma:contentTypeDescription="Create a new document." ma:contentTypeScope="" ma:versionID="a3bd0d75780344f5bac23f6dab522b76">
  <xsd:schema xmlns:xsd="http://www.w3.org/2001/XMLSchema" xmlns:xs="http://www.w3.org/2001/XMLSchema" xmlns:p="http://schemas.microsoft.com/office/2006/metadata/properties" xmlns:ns1="http://schemas.microsoft.com/sharepoint/v3" xmlns:ns2="2e3cb25f-52b1-45c8-8236-5b44089a99ea" xmlns:ns3="f57f476c-2e0e-4de7-a913-9e680e295560" targetNamespace="http://schemas.microsoft.com/office/2006/metadata/properties" ma:root="true" ma:fieldsID="fc89ee53f5d262c3c965ba65e83b8329" ns1:_="" ns2:_="" ns3:_="">
    <xsd:import namespace="http://schemas.microsoft.com/sharepoint/v3"/>
    <xsd:import namespace="2e3cb25f-52b1-45c8-8236-5b44089a99ea"/>
    <xsd:import namespace="f57f476c-2e0e-4de7-a913-9e680e29556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DateTaken" minOccurs="0"/>
                <xsd:element ref="ns2:MediaServiceLocation" minOccurs="0"/>
                <xsd:element ref="ns2:MediaServiceOCR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3cb25f-52b1-45c8-8236-5b44089a99e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57f476c-2e0e-4de7-a913-9e680e29556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6010BD5-1AA1-436F-9540-603422BE89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5107232-B0A5-45BB-BECF-1CC390A2960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2e3cb25f-52b1-45c8-8236-5b44089a99ea"/>
    <ds:schemaRef ds:uri="f57f476c-2e0e-4de7-a913-9e680e29556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0E7846-F0C2-4623-ACEB-2C9A51B2CC2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FE28991C-D994-423F-9ADD-A361BD248D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1120</Words>
  <Characters>6387</Characters>
  <Application>Microsoft Office Word</Application>
  <DocSecurity>0</DocSecurity>
  <Lines>53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Ryser</dc:creator>
  <cp:keywords/>
  <dc:description/>
  <cp:lastModifiedBy>Marc Ryser</cp:lastModifiedBy>
  <cp:revision>16</cp:revision>
  <cp:lastPrinted>2019-09-06T16:17:00Z</cp:lastPrinted>
  <dcterms:created xsi:type="dcterms:W3CDTF">2022-01-20T18:19:00Z</dcterms:created>
  <dcterms:modified xsi:type="dcterms:W3CDTF">2022-01-25T21:21:00Z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ContentTypeId">
    <vt:lpwstr>0x0101006854D994BA528B468A06B93AA32BF552</vt:lpwstr>
  </property>
</Properties>
</file>